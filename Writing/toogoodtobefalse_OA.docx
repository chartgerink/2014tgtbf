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B2F1C5" w14:textId="77777777" w:rsidR="001C29F2" w:rsidRPr="00F16CE9" w:rsidRDefault="001C29F2" w:rsidP="001C29F2">
      <w:pPr>
        <w:jc w:val="center"/>
      </w:pPr>
      <w:r w:rsidRPr="00F16CE9">
        <w:t xml:space="preserve">Too Good to be False: </w:t>
      </w:r>
      <w:r w:rsidR="00AE3764" w:rsidRPr="00F16CE9">
        <w:t>Nons</w:t>
      </w:r>
      <w:r w:rsidRPr="00F16CE9">
        <w:t>ignificant Results Revisited</w:t>
      </w:r>
    </w:p>
    <w:p w14:paraId="3CF1D674" w14:textId="77777777" w:rsidR="001C29F2" w:rsidRPr="00F16CE9" w:rsidRDefault="001C29F2" w:rsidP="001C29F2">
      <w:pPr>
        <w:jc w:val="center"/>
      </w:pPr>
    </w:p>
    <w:p w14:paraId="24BCE959" w14:textId="77777777" w:rsidR="001C29F2" w:rsidRPr="00421019" w:rsidRDefault="001C29F2" w:rsidP="001C29F2">
      <w:pPr>
        <w:jc w:val="center"/>
        <w:rPr>
          <w:vertAlign w:val="superscript"/>
          <w:lang w:val="nl-NL"/>
        </w:rPr>
      </w:pPr>
      <w:r w:rsidRPr="00421019">
        <w:rPr>
          <w:lang w:val="nl-NL"/>
        </w:rPr>
        <w:t>Chris H.J. Hartgerink</w:t>
      </w:r>
      <w:r w:rsidRPr="00421019">
        <w:rPr>
          <w:vertAlign w:val="superscript"/>
          <w:lang w:val="nl-NL"/>
        </w:rPr>
        <w:t>1</w:t>
      </w:r>
    </w:p>
    <w:p w14:paraId="11E6310C" w14:textId="5ADA86CC" w:rsidR="005F3B04" w:rsidRDefault="005F3B04" w:rsidP="001C29F2">
      <w:pPr>
        <w:jc w:val="center"/>
        <w:rPr>
          <w:lang w:val="nl-NL"/>
        </w:rPr>
      </w:pPr>
      <w:r w:rsidRPr="005F3B04">
        <w:rPr>
          <w:lang w:val="nl-NL"/>
        </w:rPr>
        <w:t>M</w:t>
      </w:r>
      <w:r>
        <w:rPr>
          <w:lang w:val="nl-NL"/>
        </w:rPr>
        <w:t xml:space="preserve">arcel </w:t>
      </w:r>
      <w:r w:rsidRPr="005F3B04">
        <w:rPr>
          <w:lang w:val="nl-NL"/>
        </w:rPr>
        <w:t>A.L.M. van Assen</w:t>
      </w:r>
      <w:r>
        <w:rPr>
          <w:vertAlign w:val="superscript"/>
          <w:lang w:val="nl-NL"/>
        </w:rPr>
        <w:t>1</w:t>
      </w:r>
    </w:p>
    <w:p w14:paraId="1ED849E8" w14:textId="78DAFB47" w:rsidR="005F3B04" w:rsidRPr="005F3B04" w:rsidRDefault="005F3B04" w:rsidP="001C29F2">
      <w:pPr>
        <w:jc w:val="center"/>
      </w:pPr>
      <w:r w:rsidRPr="005F3B04">
        <w:t>Jelte M. Wicherts</w:t>
      </w:r>
      <w:r w:rsidR="005774A8">
        <w:rPr>
          <w:vertAlign w:val="superscript"/>
        </w:rPr>
        <w:t>1</w:t>
      </w:r>
    </w:p>
    <w:p w14:paraId="7E50C090" w14:textId="77777777" w:rsidR="001C29F2" w:rsidRPr="00F16CE9" w:rsidRDefault="001C29F2" w:rsidP="001C29F2">
      <w:pPr>
        <w:jc w:val="center"/>
      </w:pPr>
      <w:r w:rsidRPr="00F16CE9">
        <w:rPr>
          <w:vertAlign w:val="superscript"/>
        </w:rPr>
        <w:t xml:space="preserve">1 </w:t>
      </w:r>
      <w:r w:rsidRPr="00F16CE9">
        <w:t>Tilburg University, the Netherlands</w:t>
      </w:r>
    </w:p>
    <w:p w14:paraId="7AF84E38" w14:textId="77777777" w:rsidR="001C29F2" w:rsidRPr="00F16CE9" w:rsidRDefault="001C29F2" w:rsidP="001C29F2">
      <w:pPr>
        <w:jc w:val="center"/>
      </w:pPr>
    </w:p>
    <w:p w14:paraId="22DDA891" w14:textId="0FD952C4" w:rsidR="001C29F2" w:rsidRPr="00F16CE9" w:rsidRDefault="001C29F2" w:rsidP="001C29F2">
      <w:r w:rsidRPr="00F16CE9">
        <w:t xml:space="preserve">WORD COUNT: </w:t>
      </w:r>
      <w:commentRangeStart w:id="0"/>
      <w:r w:rsidR="000B56A3">
        <w:t>6882</w:t>
      </w:r>
      <w:commentRangeEnd w:id="0"/>
      <w:r w:rsidR="005F3B04">
        <w:rPr>
          <w:rStyle w:val="CommentReference"/>
        </w:rPr>
        <w:commentReference w:id="0"/>
      </w:r>
    </w:p>
    <w:p w14:paraId="2C987DA5" w14:textId="77777777" w:rsidR="001C29F2" w:rsidRPr="00F16CE9" w:rsidRDefault="001C29F2" w:rsidP="001C29F2">
      <w:pPr>
        <w:jc w:val="center"/>
      </w:pPr>
      <w:r w:rsidRPr="00F16CE9">
        <w:t xml:space="preserve">Author note </w:t>
      </w:r>
    </w:p>
    <w:p w14:paraId="7118FAE8" w14:textId="37E9DA71" w:rsidR="001C29F2" w:rsidRPr="00F16CE9" w:rsidRDefault="001C29F2" w:rsidP="001C29F2">
      <w:r w:rsidRPr="00F16CE9">
        <w:t xml:space="preserve">This paper is version controlled and all research files are publicly available at </w:t>
      </w:r>
      <w:hyperlink r:id="rId10" w:history="1">
        <w:r w:rsidRPr="00F16CE9">
          <w:rPr>
            <w:rStyle w:val="Hyperlink"/>
          </w:rPr>
          <w:t>https://osf.io/qpfnw/</w:t>
        </w:r>
      </w:hyperlink>
      <w:r w:rsidRPr="00F16CE9">
        <w:t xml:space="preserve">. </w:t>
      </w:r>
      <w:r w:rsidR="00916DB5" w:rsidRPr="00F16CE9">
        <w:t>Main a</w:t>
      </w:r>
      <w:r w:rsidRPr="00F16CE9">
        <w:t>nalysis code was pre-registered.</w:t>
      </w:r>
    </w:p>
    <w:p w14:paraId="665E798F" w14:textId="77777777" w:rsidR="001C29F2" w:rsidRPr="00F16CE9" w:rsidRDefault="001C29F2" w:rsidP="001C29F2">
      <w:r w:rsidRPr="00F16CE9">
        <w:br w:type="page"/>
      </w:r>
    </w:p>
    <w:p w14:paraId="516A56B6" w14:textId="77777777" w:rsidR="001C29F2" w:rsidRPr="00F16CE9" w:rsidRDefault="001C29F2" w:rsidP="001C29F2">
      <w:pPr>
        <w:jc w:val="center"/>
      </w:pPr>
      <w:r w:rsidRPr="00F16CE9">
        <w:lastRenderedPageBreak/>
        <w:t>Abstract</w:t>
      </w:r>
    </w:p>
    <w:p w14:paraId="33DA1772" w14:textId="1D39FEC8" w:rsidR="000927F9" w:rsidRDefault="000927F9" w:rsidP="000927F9">
      <w:pPr>
        <w:rPr>
          <w:ins w:id="1" w:author="C.H.J. Hartgerink" w:date="2014-09-17T11:47:00Z"/>
        </w:rPr>
      </w:pPr>
      <w:ins w:id="2" w:author="C.H.J. Hartgerink" w:date="2014-09-17T11:47:00Z">
        <w:r>
          <w:t xml:space="preserve">Statistically significant research results in psychology have sometimes been considered "too good to be true", reflecting false positive findings. In this paper, we examine the other false findings, i.e., false negatives, which have been scarcely investigated, while they are a threat to scientific progress as well. We inspected eight flagship psychological journals during 1985-2013 (30,710 papers). With the R package statcheck, 54,595 nonsignificant test results were automatically extracted. Evidence for false negatives was inspected both at the journal and paper level. We applied the Fisher test at the paper level, which has high power to detect false negatives when there are at least three nonsignificant results and the population effect size is medium. All eight journals and 66.7% of papers reporting nonsignificant results show evidence for </w:t>
        </w:r>
      </w:ins>
      <w:ins w:id="3" w:author="C.H.J. Hartgerink" w:date="2014-09-22T11:48:00Z">
        <w:r w:rsidR="00C423C8">
          <w:t xml:space="preserve">possible </w:t>
        </w:r>
      </w:ins>
      <w:ins w:id="4" w:author="C.H.J. Hartgerink" w:date="2014-09-17T11:47:00Z">
        <w:r>
          <w:t xml:space="preserve">false negatives. Whereas more nonsignificant results are being reported across the years, evidence for false negatives showed a decreasing trend (1985-2013). </w:t>
        </w:r>
      </w:ins>
      <w:ins w:id="5" w:author="C.H.J. Hartgerink" w:date="2014-09-22T11:49:00Z">
        <w:r w:rsidR="00C423C8">
          <w:t xml:space="preserve">We also </w:t>
        </w:r>
      </w:ins>
      <w:ins w:id="6" w:author="C.H.J. Hartgerink" w:date="2014-09-24T14:07:00Z">
        <w:r w:rsidR="00BD0A5D">
          <w:t>present several cases in which we inspect for false negatives, and investigate</w:t>
        </w:r>
      </w:ins>
      <w:ins w:id="7" w:author="C.H.J. Hartgerink" w:date="2014-09-24T14:08:00Z">
        <w:r w:rsidR="00BD0A5D">
          <w:t xml:space="preserve"> a specific effect.</w:t>
        </w:r>
      </w:ins>
      <w:ins w:id="8" w:author="C.H.J. Hartgerink" w:date="2014-09-22T11:49:00Z">
        <w:r w:rsidR="00C423C8">
          <w:t xml:space="preserve"> </w:t>
        </w:r>
      </w:ins>
      <w:ins w:id="9" w:author="C.H.J. Hartgerink" w:date="2014-09-17T11:47:00Z">
        <w:r>
          <w:t>We conclude from our findings that concern for statistical power and false negatives in psychological science is still warranted.</w:t>
        </w:r>
      </w:ins>
    </w:p>
    <w:p w14:paraId="090087A6" w14:textId="7E5FC8ED" w:rsidR="001C29F2" w:rsidRPr="00F16CE9" w:rsidRDefault="001C29F2" w:rsidP="001C29F2">
      <w:r w:rsidRPr="00F16CE9">
        <w:tab/>
      </w:r>
      <w:r w:rsidRPr="00F16CE9">
        <w:rPr>
          <w:i/>
        </w:rPr>
        <w:t xml:space="preserve">Keywords: </w:t>
      </w:r>
      <w:r w:rsidR="00A704ED" w:rsidRPr="00F16CE9">
        <w:t>nonsignificant</w:t>
      </w:r>
      <w:r w:rsidRPr="00F16CE9">
        <w:t xml:space="preserve">, underpowered, effect size, fisher </w:t>
      </w:r>
      <w:r w:rsidR="00263268" w:rsidRPr="00F16CE9">
        <w:t>method</w:t>
      </w:r>
      <w:r w:rsidRPr="00F16CE9">
        <w:br w:type="page"/>
      </w:r>
    </w:p>
    <w:p w14:paraId="6ED8CC4A" w14:textId="77777777" w:rsidR="001C29F2" w:rsidRPr="00F16CE9" w:rsidRDefault="001C29F2" w:rsidP="00B21323">
      <w:pPr>
        <w:jc w:val="center"/>
        <w:rPr>
          <w:b/>
        </w:rPr>
      </w:pPr>
      <w:r w:rsidRPr="00F16CE9">
        <w:rPr>
          <w:b/>
        </w:rPr>
        <w:lastRenderedPageBreak/>
        <w:t>Too Good to be False: Nonsignificant Results Revisited</w:t>
      </w:r>
    </w:p>
    <w:p w14:paraId="0E221531" w14:textId="33650B50" w:rsidR="001C29F2" w:rsidRPr="00F16CE9" w:rsidRDefault="009B0E4C" w:rsidP="00676F72">
      <w:pPr>
        <w:ind w:firstLine="567"/>
      </w:pPr>
      <w:r w:rsidRPr="00F16CE9">
        <w:fldChar w:fldCharType="begin" w:fldLock="1"/>
      </w:r>
      <w:r w:rsidR="00233803">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rsidRPr="00F16CE9">
        <w:fldChar w:fldCharType="separate"/>
      </w:r>
      <w:r w:rsidR="004B59C1" w:rsidRPr="00F16CE9">
        <w:rPr>
          <w:noProof/>
        </w:rPr>
        <w:t>Popper's (1959/2005)</w:t>
      </w:r>
      <w:r w:rsidRPr="00F16CE9">
        <w:fldChar w:fldCharType="end"/>
      </w:r>
      <w:r w:rsidR="004B59C1" w:rsidRPr="00F16CE9">
        <w:t xml:space="preserve"> </w:t>
      </w:r>
      <w:r w:rsidR="008A12DA" w:rsidRPr="00F16CE9">
        <w:t>falsifiability</w:t>
      </w:r>
      <w:r w:rsidR="001C29F2" w:rsidRPr="00F16CE9">
        <w:t xml:space="preserve"> serves as one of the main demarcating criteria </w:t>
      </w:r>
      <w:r w:rsidR="00294702" w:rsidRPr="00F16CE9">
        <w:t xml:space="preserve">in the social </w:t>
      </w:r>
      <w:r w:rsidR="001C29F2" w:rsidRPr="00F16CE9">
        <w:t>science</w:t>
      </w:r>
      <w:r w:rsidR="00294702" w:rsidRPr="00F16CE9">
        <w:t>s</w:t>
      </w:r>
      <w:r w:rsidR="001C29F2" w:rsidRPr="00F16CE9">
        <w:t>,</w:t>
      </w:r>
      <w:r w:rsidR="004B59C1" w:rsidRPr="00F16CE9">
        <w:t xml:space="preserve"> </w:t>
      </w:r>
      <w:r w:rsidR="00707972" w:rsidRPr="00F16CE9">
        <w:t>which stipulates that a hypothesis is required to have the possibility of being proven false</w:t>
      </w:r>
      <w:r w:rsidR="003B0B76" w:rsidRPr="00F16CE9">
        <w:t xml:space="preserve"> to be considered scientific</w:t>
      </w:r>
      <w:r w:rsidR="00707972" w:rsidRPr="00F16CE9">
        <w:t>.</w:t>
      </w:r>
      <w:r w:rsidR="00422AB8" w:rsidRPr="00F16CE9">
        <w:t xml:space="preserve"> </w:t>
      </w:r>
      <w:r w:rsidR="00611AD3" w:rsidRPr="00F16CE9">
        <w:t>Within the</w:t>
      </w:r>
      <w:r w:rsidR="004B59C1" w:rsidRPr="00F16CE9">
        <w:t xml:space="preserve"> </w:t>
      </w:r>
      <w:r w:rsidR="0079157F" w:rsidRPr="00F16CE9">
        <w:t xml:space="preserve">theoretical </w:t>
      </w:r>
      <w:r w:rsidR="00611AD3" w:rsidRPr="00F16CE9">
        <w:t xml:space="preserve">framework </w:t>
      </w:r>
      <w:r w:rsidR="004B59C1" w:rsidRPr="00F16CE9">
        <w:t>of scientific hypothesis testing</w:t>
      </w:r>
      <w:r w:rsidR="00EC2065" w:rsidRPr="00F16CE9">
        <w:t>, accepting or rejecting a hypothesis is unequivocal</w:t>
      </w:r>
      <w:r w:rsidR="00611AD3" w:rsidRPr="00F16CE9">
        <w:t>, because the hypothesis is either true or false</w:t>
      </w:r>
      <w:r w:rsidR="004B59C1" w:rsidRPr="00F16CE9">
        <w:t xml:space="preserve">. </w:t>
      </w:r>
      <w:r w:rsidR="00CF246E" w:rsidRPr="00F16CE9">
        <w:t>S</w:t>
      </w:r>
      <w:r w:rsidR="004B59C1" w:rsidRPr="00F16CE9">
        <w:t>tatistical hypothesis testing</w:t>
      </w:r>
      <w:r w:rsidR="009F3A2F" w:rsidRPr="00F16CE9">
        <w:t>, on the other hand,</w:t>
      </w:r>
      <w:r w:rsidR="004B59C1" w:rsidRPr="00F16CE9">
        <w:t xml:space="preserve"> is </w:t>
      </w:r>
      <w:r w:rsidR="00294702" w:rsidRPr="00F16CE9">
        <w:t>a</w:t>
      </w:r>
      <w:r w:rsidR="00EC2065" w:rsidRPr="00F16CE9">
        <w:t xml:space="preserve"> probabilistic</w:t>
      </w:r>
      <w:r w:rsidR="00294702" w:rsidRPr="00F16CE9">
        <w:t xml:space="preserve"> </w:t>
      </w:r>
      <w:r w:rsidR="00EC2065" w:rsidRPr="00F16CE9">
        <w:t xml:space="preserve">operationalization </w:t>
      </w:r>
      <w:r w:rsidR="0079157F" w:rsidRPr="00F16CE9">
        <w:t xml:space="preserve">of </w:t>
      </w:r>
      <w:r w:rsidR="004B59C1" w:rsidRPr="00F16CE9">
        <w:t>scientific</w:t>
      </w:r>
      <w:r w:rsidR="00294702" w:rsidRPr="00F16CE9">
        <w:t xml:space="preserve"> </w:t>
      </w:r>
      <w:r w:rsidR="00EC2065" w:rsidRPr="00F16CE9">
        <w:t>hypothesis testing</w:t>
      </w:r>
      <w:r w:rsidR="008A12DA" w:rsidRPr="00F16CE9">
        <w:t xml:space="preserve"> and,</w:t>
      </w:r>
      <w:r w:rsidR="00611AD3" w:rsidRPr="00F16CE9">
        <w:t xml:space="preserve"> in lieu of its probabilistic nature</w:t>
      </w:r>
      <w:r w:rsidR="008A12DA" w:rsidRPr="00F16CE9">
        <w:t>,</w:t>
      </w:r>
      <w:r w:rsidR="00611AD3" w:rsidRPr="00F16CE9">
        <w:t xml:space="preserve"> </w:t>
      </w:r>
      <w:r w:rsidR="008A12DA" w:rsidRPr="00F16CE9">
        <w:t xml:space="preserve">is </w:t>
      </w:r>
      <w:r w:rsidR="003B0B76" w:rsidRPr="00F16CE9">
        <w:t xml:space="preserve">subject to </w:t>
      </w:r>
      <w:r w:rsidR="00B529E2" w:rsidRPr="00F16CE9">
        <w:t xml:space="preserve">decision </w:t>
      </w:r>
      <w:r w:rsidR="003B0B76" w:rsidRPr="00F16CE9">
        <w:t>errors</w:t>
      </w:r>
      <w:r w:rsidR="009D5445" w:rsidRPr="00F16CE9">
        <w:t>.</w:t>
      </w:r>
    </w:p>
    <w:p w14:paraId="064CA454" w14:textId="671B6A26" w:rsidR="009F3A2F" w:rsidRPr="00F16CE9" w:rsidRDefault="009A7612" w:rsidP="00676F72">
      <w:pPr>
        <w:ind w:firstLine="567"/>
      </w:pPr>
      <w:r w:rsidRPr="00F16CE9">
        <w:t xml:space="preserve"> </w:t>
      </w:r>
      <w:r w:rsidR="001C29F2" w:rsidRPr="00F16CE9">
        <w:t>Null Hypothesis Significance Test</w:t>
      </w:r>
      <w:r w:rsidRPr="00F16CE9">
        <w:t>ing</w:t>
      </w:r>
      <w:r w:rsidR="009D5445" w:rsidRPr="00F16CE9">
        <w:t xml:space="preserve"> (NHST)</w:t>
      </w:r>
      <w:r w:rsidR="001C29F2" w:rsidRPr="00F16CE9">
        <w:t xml:space="preserve"> </w:t>
      </w:r>
      <w:r w:rsidR="00500170" w:rsidRPr="00F16CE9">
        <w:t xml:space="preserve">is the most prevalent paradigm </w:t>
      </w:r>
      <w:r w:rsidR="009D5445" w:rsidRPr="00F16CE9">
        <w:t xml:space="preserve">in statistical hypothesis testing </w:t>
      </w:r>
      <w:r w:rsidR="00910208" w:rsidRPr="00F16CE9">
        <w:t xml:space="preserve">in the social sciences </w:t>
      </w:r>
      <w:r w:rsidR="001C29F2" w:rsidRPr="00F16CE9">
        <w:t>(</w:t>
      </w:r>
      <w:r w:rsidR="00D82190" w:rsidRPr="00F16CE9">
        <w:fldChar w:fldCharType="begin" w:fldLock="1"/>
      </w:r>
      <w:r w:rsidR="00233803">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rsidRPr="00F16CE9">
        <w:fldChar w:fldCharType="separate"/>
      </w:r>
      <w:r w:rsidR="00D82190" w:rsidRPr="00F16CE9">
        <w:rPr>
          <w:noProof/>
        </w:rPr>
        <w:t>American Psychological Association, 2010)</w:t>
      </w:r>
      <w:r w:rsidR="00D82190" w:rsidRPr="00F16CE9">
        <w:fldChar w:fldCharType="end"/>
      </w:r>
      <w:r w:rsidR="005A48B1" w:rsidRPr="00F16CE9">
        <w:t>. In NHST</w:t>
      </w:r>
      <w:r w:rsidRPr="00F16CE9">
        <w:t xml:space="preserve"> </w:t>
      </w:r>
      <w:r w:rsidR="008A12DA" w:rsidRPr="00F16CE9">
        <w:t xml:space="preserve">the </w:t>
      </w:r>
      <w:r w:rsidR="001C29F2" w:rsidRPr="00F16CE9">
        <w:t xml:space="preserve">hypothesis </w:t>
      </w:r>
      <w:r w:rsidR="008A12DA" w:rsidRPr="00F16CE9">
        <w:rPr>
          <w:i/>
        </w:rPr>
        <w:t>H</w:t>
      </w:r>
      <w:r w:rsidR="008A12DA" w:rsidRPr="00F16CE9">
        <w:rPr>
          <w:i/>
          <w:vertAlign w:val="subscript"/>
        </w:rPr>
        <w:t>0</w:t>
      </w:r>
      <w:r w:rsidR="008A12DA" w:rsidRPr="00F16CE9">
        <w:t xml:space="preserve"> </w:t>
      </w:r>
      <w:r w:rsidR="001C29F2" w:rsidRPr="00F16CE9">
        <w:t>is tested</w:t>
      </w:r>
      <w:r w:rsidRPr="00F16CE9">
        <w:t xml:space="preserve">, </w:t>
      </w:r>
      <w:r w:rsidR="008A12DA" w:rsidRPr="00F16CE9">
        <w:t xml:space="preserve">where </w:t>
      </w:r>
      <w:r w:rsidR="008A12DA" w:rsidRPr="00F16CE9">
        <w:rPr>
          <w:i/>
        </w:rPr>
        <w:t>H</w:t>
      </w:r>
      <w:r w:rsidR="008A12DA" w:rsidRPr="00F16CE9">
        <w:rPr>
          <w:i/>
          <w:vertAlign w:val="subscript"/>
        </w:rPr>
        <w:t>0</w:t>
      </w:r>
      <w:r w:rsidR="008A12DA" w:rsidRPr="00F16CE9">
        <w:rPr>
          <w:i/>
        </w:rPr>
        <w:t xml:space="preserve"> </w:t>
      </w:r>
      <w:r w:rsidR="009D5445" w:rsidRPr="00F16CE9">
        <w:t xml:space="preserve">most often </w:t>
      </w:r>
      <w:r w:rsidR="00473A41" w:rsidRPr="00F16CE9">
        <w:t xml:space="preserve">regards </w:t>
      </w:r>
      <w:r w:rsidR="000B23C8" w:rsidRPr="00F16CE9">
        <w:t xml:space="preserve">the </w:t>
      </w:r>
      <w:r w:rsidR="00CF246E" w:rsidRPr="00F16CE9">
        <w:t xml:space="preserve">absence </w:t>
      </w:r>
      <w:r w:rsidR="000B23C8" w:rsidRPr="00F16CE9">
        <w:t>of an effect</w:t>
      </w:r>
      <w:r w:rsidR="00473A41" w:rsidRPr="00F16CE9">
        <w:t xml:space="preserve">. </w:t>
      </w:r>
      <w:r w:rsidR="006B0067" w:rsidRPr="00F16CE9">
        <w:t>If deemed false, an alternative, mutually exclusive hypothesis</w:t>
      </w:r>
      <w:r w:rsidR="008A12DA" w:rsidRPr="00F16CE9">
        <w:t xml:space="preserve"> </w:t>
      </w:r>
      <w:r w:rsidR="008A12DA" w:rsidRPr="00F16CE9">
        <w:rPr>
          <w:i/>
        </w:rPr>
        <w:t>H</w:t>
      </w:r>
      <w:r w:rsidR="008A12DA" w:rsidRPr="00F16CE9">
        <w:rPr>
          <w:i/>
          <w:vertAlign w:val="subscript"/>
        </w:rPr>
        <w:t>1</w:t>
      </w:r>
      <w:r w:rsidR="006B0067" w:rsidRPr="00F16CE9">
        <w:t xml:space="preserve"> is accepted to provide a better depiction of reality. </w:t>
      </w:r>
      <w:r w:rsidR="008A12DA" w:rsidRPr="00F16CE9">
        <w:t>D</w:t>
      </w:r>
      <w:r w:rsidR="00C71367" w:rsidRPr="00F16CE9">
        <w:t xml:space="preserve">ecisions in NHST are based on the </w:t>
      </w:r>
      <w:r w:rsidR="00C71367" w:rsidRPr="00F16CE9">
        <w:rPr>
          <w:i/>
        </w:rPr>
        <w:t>P-</w:t>
      </w:r>
      <w:r w:rsidR="00C71367" w:rsidRPr="00F16CE9">
        <w:t>value</w:t>
      </w:r>
      <w:r w:rsidR="008A12DA" w:rsidRPr="00F16CE9">
        <w:t>;</w:t>
      </w:r>
      <w:r w:rsidR="00C71367" w:rsidRPr="00F16CE9">
        <w:t xml:space="preserve"> </w:t>
      </w:r>
      <w:r w:rsidRPr="00F16CE9">
        <w:t xml:space="preserve">the probability of the </w:t>
      </w:r>
      <w:r w:rsidR="00B5732E" w:rsidRPr="00F16CE9">
        <w:t xml:space="preserve">sample </w:t>
      </w:r>
      <w:r w:rsidRPr="00F16CE9">
        <w:t>data</w:t>
      </w:r>
      <w:r w:rsidR="00B5732E" w:rsidRPr="00F16CE9">
        <w:t>, or more extreme</w:t>
      </w:r>
      <w:r w:rsidR="008A12DA" w:rsidRPr="00F16CE9">
        <w:t xml:space="preserve"> data</w:t>
      </w:r>
      <w:r w:rsidR="00B5732E" w:rsidRPr="00F16CE9">
        <w:t>,</w:t>
      </w:r>
      <w:r w:rsidRPr="00F16CE9">
        <w:t xml:space="preserve"> given </w:t>
      </w:r>
      <w:r w:rsidR="008A12DA" w:rsidRPr="00F16CE9">
        <w:rPr>
          <w:i/>
        </w:rPr>
        <w:t>H</w:t>
      </w:r>
      <w:r w:rsidR="008A12DA" w:rsidRPr="00F16CE9">
        <w:rPr>
          <w:i/>
          <w:vertAlign w:val="subscript"/>
        </w:rPr>
        <w:t>0</w:t>
      </w:r>
      <w:r w:rsidR="008A12DA" w:rsidRPr="00F16CE9">
        <w:t xml:space="preserve"> is true</w:t>
      </w:r>
      <w:r w:rsidRPr="00F16CE9">
        <w:t>.</w:t>
      </w:r>
      <w:r w:rsidR="00C71367" w:rsidRPr="00F16CE9">
        <w:t xml:space="preserve"> If the </w:t>
      </w:r>
      <w:r w:rsidR="00B5732E" w:rsidRPr="00F16CE9">
        <w:rPr>
          <w:i/>
        </w:rPr>
        <w:t>P</w:t>
      </w:r>
      <w:r w:rsidR="00B5732E" w:rsidRPr="00F16CE9">
        <w:t xml:space="preserve">-value </w:t>
      </w:r>
      <w:r w:rsidR="00C71367" w:rsidRPr="00F16CE9">
        <w:t xml:space="preserve">is </w:t>
      </w:r>
      <w:r w:rsidR="00B5732E" w:rsidRPr="00F16CE9">
        <w:t xml:space="preserve">smaller than the </w:t>
      </w:r>
      <w:r w:rsidR="00C71367" w:rsidRPr="00F16CE9">
        <w:t>decision criterion (i.e., α</w:t>
      </w:r>
      <w:r w:rsidR="0016069B" w:rsidRPr="00F16CE9">
        <w:t>;</w:t>
      </w:r>
      <w:r w:rsidR="008A12DA" w:rsidRPr="00F16CE9">
        <w:t xml:space="preserve"> typically .05</w:t>
      </w:r>
      <w:r w:rsidR="00C71367" w:rsidRPr="00F16CE9">
        <w:t xml:space="preserve">), </w:t>
      </w:r>
      <w:r w:rsidR="008A12DA" w:rsidRPr="00F16CE9">
        <w:rPr>
          <w:i/>
        </w:rPr>
        <w:t>H</w:t>
      </w:r>
      <w:r w:rsidR="008A12DA" w:rsidRPr="00F16CE9">
        <w:rPr>
          <w:i/>
          <w:vertAlign w:val="subscript"/>
        </w:rPr>
        <w:t>0</w:t>
      </w:r>
      <w:r w:rsidR="008A12DA" w:rsidRPr="00F16CE9">
        <w:t xml:space="preserve"> </w:t>
      </w:r>
      <w:r w:rsidR="00B5732E" w:rsidRPr="00F16CE9">
        <w:t xml:space="preserve">is rejected and </w:t>
      </w:r>
      <w:r w:rsidR="008A12DA" w:rsidRPr="00F16CE9">
        <w:rPr>
          <w:i/>
        </w:rPr>
        <w:t>H</w:t>
      </w:r>
      <w:r w:rsidR="008A12DA" w:rsidRPr="00F16CE9">
        <w:rPr>
          <w:i/>
          <w:vertAlign w:val="subscript"/>
        </w:rPr>
        <w:t>1</w:t>
      </w:r>
      <w:r w:rsidR="008A12DA" w:rsidRPr="00F16CE9">
        <w:rPr>
          <w:i/>
        </w:rPr>
        <w:t xml:space="preserve"> </w:t>
      </w:r>
      <w:r w:rsidR="00B5732E" w:rsidRPr="00F16CE9">
        <w:t>is accepted</w:t>
      </w:r>
      <w:r w:rsidR="00C71367" w:rsidRPr="00F16CE9">
        <w:t xml:space="preserve">. </w:t>
      </w:r>
      <w:r w:rsidR="009F3A2F" w:rsidRPr="00F16CE9">
        <w:t xml:space="preserve">Table 1 summarizes the four possible situations that </w:t>
      </w:r>
      <w:r w:rsidR="008A12DA" w:rsidRPr="00F16CE9">
        <w:t>can occur in NHST</w:t>
      </w:r>
      <w:r w:rsidR="009F3A2F" w:rsidRPr="00F16CE9">
        <w:t>.</w:t>
      </w:r>
      <w:r w:rsidR="000E745B" w:rsidRPr="00F16CE9">
        <w:t xml:space="preserve"> </w:t>
      </w:r>
      <w:r w:rsidR="008A12DA" w:rsidRPr="00F16CE9">
        <w:t>T</w:t>
      </w:r>
      <w:r w:rsidR="00B5732E" w:rsidRPr="00F16CE9">
        <w:t xml:space="preserve">he columns indicate </w:t>
      </w:r>
      <w:r w:rsidR="008A12DA" w:rsidRPr="00F16CE9">
        <w:t xml:space="preserve">which hypothesis is true in the population and the rows </w:t>
      </w:r>
      <w:r w:rsidR="00B5732E" w:rsidRPr="00F16CE9">
        <w:t xml:space="preserve">indicate what is </w:t>
      </w:r>
      <w:r w:rsidR="009B4B78" w:rsidRPr="00F16CE9">
        <w:t>decided</w:t>
      </w:r>
      <w:r w:rsidR="00B5732E" w:rsidRPr="00F16CE9">
        <w:t xml:space="preserve"> based on the sample data. </w:t>
      </w:r>
      <w:r w:rsidR="00073A31" w:rsidRPr="00F16CE9">
        <w:t xml:space="preserve">When the null hypothesis is true in the population and </w:t>
      </w:r>
      <w:r w:rsidR="009B4B78" w:rsidRPr="00F16CE9">
        <w:rPr>
          <w:i/>
        </w:rPr>
        <w:t>H</w:t>
      </w:r>
      <w:r w:rsidR="009B4B78" w:rsidRPr="00F16CE9">
        <w:rPr>
          <w:i/>
          <w:vertAlign w:val="subscript"/>
        </w:rPr>
        <w:t>0</w:t>
      </w:r>
      <w:r w:rsidR="009B4B78" w:rsidRPr="00F16CE9">
        <w:t xml:space="preserve"> is accepted (‘</w:t>
      </w:r>
      <w:r w:rsidR="009B4B78" w:rsidRPr="00F16CE9">
        <w:rPr>
          <w:i/>
        </w:rPr>
        <w:t>H</w:t>
      </w:r>
      <w:r w:rsidR="009B4B78" w:rsidRPr="00F16CE9">
        <w:rPr>
          <w:i/>
          <w:vertAlign w:val="subscript"/>
        </w:rPr>
        <w:t>0</w:t>
      </w:r>
      <w:r w:rsidR="009B4B78" w:rsidRPr="00F16CE9">
        <w:t>’</w:t>
      </w:r>
      <w:r w:rsidR="001E5664" w:rsidRPr="00F16CE9">
        <w:t>)</w:t>
      </w:r>
      <w:r w:rsidR="00073A31" w:rsidRPr="00F16CE9">
        <w:t>, this is a true negative</w:t>
      </w:r>
      <w:r w:rsidR="001E5664" w:rsidRPr="00F16CE9">
        <w:t xml:space="preserve"> (upper left cell; 1-α)</w:t>
      </w:r>
      <w:r w:rsidR="00514F03" w:rsidRPr="00F16CE9">
        <w:t xml:space="preserve">. The true negative rate is also called </w:t>
      </w:r>
      <w:r w:rsidR="00073A31" w:rsidRPr="00F16CE9">
        <w:t>specificity</w:t>
      </w:r>
      <w:r w:rsidR="009B4B78" w:rsidRPr="00F16CE9">
        <w:t xml:space="preserve"> of the test</w:t>
      </w:r>
      <w:r w:rsidR="00073A31" w:rsidRPr="00F16CE9">
        <w:t xml:space="preserve">. Conversely, when the alternative hypothesis is true in the population and </w:t>
      </w:r>
      <w:r w:rsidR="009B4B78" w:rsidRPr="00F16CE9">
        <w:rPr>
          <w:i/>
        </w:rPr>
        <w:t>H</w:t>
      </w:r>
      <w:r w:rsidR="009B4B78" w:rsidRPr="00F16CE9">
        <w:rPr>
          <w:i/>
          <w:vertAlign w:val="subscript"/>
        </w:rPr>
        <w:t>1</w:t>
      </w:r>
      <w:r w:rsidR="009B4B78" w:rsidRPr="00F16CE9">
        <w:rPr>
          <w:vertAlign w:val="subscript"/>
        </w:rPr>
        <w:t xml:space="preserve"> </w:t>
      </w:r>
      <w:r w:rsidR="009B4B78" w:rsidRPr="00F16CE9">
        <w:t>is accepted (‘</w:t>
      </w:r>
      <w:r w:rsidR="009B4B78" w:rsidRPr="00F16CE9">
        <w:rPr>
          <w:i/>
        </w:rPr>
        <w:t>H</w:t>
      </w:r>
      <w:r w:rsidR="009B4B78" w:rsidRPr="00F16CE9">
        <w:rPr>
          <w:i/>
          <w:vertAlign w:val="subscript"/>
        </w:rPr>
        <w:t>1</w:t>
      </w:r>
      <w:r w:rsidR="009B4B78" w:rsidRPr="00F16CE9">
        <w:t>’</w:t>
      </w:r>
      <w:r w:rsidR="001E5664" w:rsidRPr="00F16CE9">
        <w:t>)</w:t>
      </w:r>
      <w:r w:rsidR="00073A31" w:rsidRPr="00F16CE9">
        <w:t xml:space="preserve">, </w:t>
      </w:r>
      <w:r w:rsidR="00AE748A" w:rsidRPr="00F16CE9">
        <w:t>this is a true positive</w:t>
      </w:r>
      <w:r w:rsidR="001E5664" w:rsidRPr="00F16CE9">
        <w:t xml:space="preserve"> (lower right cell)</w:t>
      </w:r>
      <w:r w:rsidR="00AE748A" w:rsidRPr="00F16CE9">
        <w:t xml:space="preserve">. </w:t>
      </w:r>
      <w:r w:rsidR="00514F03" w:rsidRPr="00F16CE9">
        <w:t xml:space="preserve">The probability of finding a positive </w:t>
      </w:r>
      <w:r w:rsidR="009B4B78" w:rsidRPr="00F16CE9">
        <w:t xml:space="preserve">if </w:t>
      </w:r>
      <w:r w:rsidR="009B4B78" w:rsidRPr="00F16CE9">
        <w:rPr>
          <w:i/>
        </w:rPr>
        <w:t>H</w:t>
      </w:r>
      <w:r w:rsidR="009B4B78" w:rsidRPr="00F16CE9">
        <w:rPr>
          <w:i/>
          <w:vertAlign w:val="subscript"/>
        </w:rPr>
        <w:t xml:space="preserve">1 </w:t>
      </w:r>
      <w:r w:rsidR="009B4B78" w:rsidRPr="00F16CE9">
        <w:t xml:space="preserve">is true </w:t>
      </w:r>
      <w:r w:rsidR="00514F03" w:rsidRPr="00F16CE9">
        <w:t>is the power</w:t>
      </w:r>
      <w:r w:rsidR="009B4B78" w:rsidRPr="00F16CE9">
        <w:t xml:space="preserve"> (1-β), which is also called the sensitivity of the test</w:t>
      </w:r>
      <w:r w:rsidR="00AE748A" w:rsidRPr="00F16CE9">
        <w:t xml:space="preserve">. </w:t>
      </w:r>
      <w:r w:rsidR="009B4B78" w:rsidRPr="00F16CE9">
        <w:t>W</w:t>
      </w:r>
      <w:r w:rsidR="00073A31" w:rsidRPr="00F16CE9">
        <w:t xml:space="preserve">hen </w:t>
      </w:r>
      <w:r w:rsidR="009B4B78" w:rsidRPr="00F16CE9">
        <w:rPr>
          <w:i/>
        </w:rPr>
        <w:t>H</w:t>
      </w:r>
      <w:r w:rsidR="009B4B78" w:rsidRPr="00F16CE9">
        <w:rPr>
          <w:i/>
          <w:vertAlign w:val="subscript"/>
        </w:rPr>
        <w:t>0</w:t>
      </w:r>
      <w:r w:rsidR="00073A31" w:rsidRPr="00F16CE9">
        <w:t xml:space="preserve"> is true in the population, but </w:t>
      </w:r>
      <w:r w:rsidR="009B4B78" w:rsidRPr="00F16CE9">
        <w:rPr>
          <w:i/>
        </w:rPr>
        <w:t>H</w:t>
      </w:r>
      <w:r w:rsidR="009B4B78" w:rsidRPr="00F16CE9">
        <w:rPr>
          <w:i/>
          <w:vertAlign w:val="subscript"/>
        </w:rPr>
        <w:t xml:space="preserve">1 </w:t>
      </w:r>
      <w:r w:rsidR="00073A31" w:rsidRPr="00F16CE9">
        <w:t xml:space="preserve">is </w:t>
      </w:r>
      <w:r w:rsidR="009B4B78" w:rsidRPr="00F16CE9">
        <w:t>accepted</w:t>
      </w:r>
      <w:r w:rsidR="001E5664" w:rsidRPr="00F16CE9">
        <w:t xml:space="preserve"> (‘</w:t>
      </w:r>
      <w:r w:rsidR="001E5664" w:rsidRPr="00F16CE9">
        <w:rPr>
          <w:i/>
        </w:rPr>
        <w:t>H</w:t>
      </w:r>
      <w:r w:rsidR="001E5664" w:rsidRPr="00F16CE9">
        <w:rPr>
          <w:i/>
          <w:vertAlign w:val="subscript"/>
        </w:rPr>
        <w:t>1</w:t>
      </w:r>
      <w:r w:rsidR="001E5664" w:rsidRPr="00F16CE9">
        <w:t>’)</w:t>
      </w:r>
      <w:r w:rsidR="00073A31" w:rsidRPr="00F16CE9">
        <w:t>, a Type I error is made</w:t>
      </w:r>
      <w:r w:rsidR="001E5664" w:rsidRPr="00F16CE9">
        <w:t xml:space="preserve"> (α)</w:t>
      </w:r>
      <w:r w:rsidR="000C3228" w:rsidRPr="00F16CE9">
        <w:t>; a</w:t>
      </w:r>
      <w:r w:rsidR="00073A31" w:rsidRPr="00F16CE9">
        <w:t xml:space="preserve"> false positive</w:t>
      </w:r>
      <w:r w:rsidR="001E5664" w:rsidRPr="00F16CE9">
        <w:t xml:space="preserve"> (lower left cell).</w:t>
      </w:r>
      <w:r w:rsidR="00AE748A" w:rsidRPr="00F16CE9">
        <w:t xml:space="preserve"> </w:t>
      </w:r>
      <w:r w:rsidR="001E5664" w:rsidRPr="00F16CE9">
        <w:t>Finally</w:t>
      </w:r>
      <w:r w:rsidR="00AE748A" w:rsidRPr="00F16CE9">
        <w:t xml:space="preserve">, when </w:t>
      </w:r>
      <w:r w:rsidR="001E5664" w:rsidRPr="00F16CE9">
        <w:rPr>
          <w:i/>
        </w:rPr>
        <w:t>H</w:t>
      </w:r>
      <w:r w:rsidR="001E5664" w:rsidRPr="00F16CE9">
        <w:rPr>
          <w:i/>
          <w:vertAlign w:val="subscript"/>
        </w:rPr>
        <w:t xml:space="preserve">1 </w:t>
      </w:r>
      <w:r w:rsidR="001E5664" w:rsidRPr="00F16CE9">
        <w:t xml:space="preserve">is true in the population and </w:t>
      </w:r>
      <w:r w:rsidR="001E5664" w:rsidRPr="00F16CE9">
        <w:rPr>
          <w:i/>
        </w:rPr>
        <w:t>H</w:t>
      </w:r>
      <w:r w:rsidR="001E5664" w:rsidRPr="00F16CE9">
        <w:rPr>
          <w:i/>
          <w:vertAlign w:val="subscript"/>
        </w:rPr>
        <w:t>0</w:t>
      </w:r>
      <w:r w:rsidR="001E5664" w:rsidRPr="00F16CE9">
        <w:t xml:space="preserve"> is accepted (‘</w:t>
      </w:r>
      <w:r w:rsidR="001E5664" w:rsidRPr="00F16CE9">
        <w:rPr>
          <w:i/>
        </w:rPr>
        <w:t>H</w:t>
      </w:r>
      <w:r w:rsidR="001E5664" w:rsidRPr="00F16CE9">
        <w:rPr>
          <w:i/>
          <w:vertAlign w:val="subscript"/>
        </w:rPr>
        <w:t>0</w:t>
      </w:r>
      <w:r w:rsidR="001E5664" w:rsidRPr="00F16CE9">
        <w:t>’)</w:t>
      </w:r>
      <w:r w:rsidR="00AE748A" w:rsidRPr="00F16CE9">
        <w:t>, a Type II error is made</w:t>
      </w:r>
      <w:r w:rsidR="001E5664" w:rsidRPr="00F16CE9">
        <w:t xml:space="preserve"> (β)</w:t>
      </w:r>
      <w:r w:rsidR="00AE748A" w:rsidRPr="00F16CE9">
        <w:t>; a false negative</w:t>
      </w:r>
      <w:r w:rsidR="001E5664" w:rsidRPr="00F16CE9">
        <w:t xml:space="preserve"> (upper right cell)</w:t>
      </w:r>
      <w:r w:rsidR="00AE748A" w:rsidRPr="00F16CE9">
        <w:t>.</w:t>
      </w:r>
      <w:r w:rsidR="003B3E49" w:rsidRPr="00F16CE9">
        <w:t xml:space="preserve"> </w:t>
      </w:r>
    </w:p>
    <w:p w14:paraId="263E234D" w14:textId="2017C705" w:rsidR="00B01457" w:rsidRPr="00F16CE9" w:rsidRDefault="00B01457" w:rsidP="00676F72">
      <w:pPr>
        <w:ind w:firstLine="567"/>
      </w:pPr>
      <w:r w:rsidRPr="00F16CE9">
        <w:lastRenderedPageBreak/>
        <w:t xml:space="preserve">Concern about false positives </w:t>
      </w:r>
      <w:r w:rsidR="008B10F7" w:rsidRPr="00F16CE9">
        <w:t xml:space="preserve">has </w:t>
      </w:r>
      <w:r w:rsidR="00683853" w:rsidRPr="00F16CE9">
        <w:t>overtaken</w:t>
      </w:r>
      <w:r w:rsidRPr="00F16CE9">
        <w:t xml:space="preserve"> </w:t>
      </w:r>
      <w:r w:rsidR="00883D34">
        <w:t>science in general and psychological science in particular</w:t>
      </w:r>
      <w:r w:rsidR="008B10F7" w:rsidRPr="00F16CE9">
        <w:t xml:space="preserve">. </w:t>
      </w:r>
      <w:r w:rsidR="00B14E30">
        <w:t>Q</w:t>
      </w:r>
      <w:r w:rsidR="0016069B" w:rsidRPr="00F16CE9">
        <w:t xml:space="preserve">uestionable research practices </w:t>
      </w:r>
      <w:r w:rsidR="0016069B" w:rsidRPr="00F16CE9">
        <w:fldChar w:fldCharType="begin" w:fldLock="1"/>
      </w:r>
      <w:r w:rsidR="00233803">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16069B" w:rsidRPr="00F16CE9">
        <w:fldChar w:fldCharType="separate"/>
      </w:r>
      <w:r w:rsidR="0016069B" w:rsidRPr="00F16CE9">
        <w:rPr>
          <w:noProof/>
        </w:rPr>
        <w:t>(QRPs; John, Loewenstein, &amp; Prelec, 2012)</w:t>
      </w:r>
      <w:r w:rsidR="0016069B" w:rsidRPr="00F16CE9">
        <w:fldChar w:fldCharType="end"/>
      </w:r>
      <w:r w:rsidR="0016069B" w:rsidRPr="00F16CE9">
        <w:t xml:space="preserve">, such as for example optional stopping, </w:t>
      </w:r>
      <w:r w:rsidR="00883D34">
        <w:t xml:space="preserve">increase </w:t>
      </w:r>
      <w:r w:rsidR="0016069B" w:rsidRPr="00F16CE9">
        <w:t xml:space="preserve">false positive rates </w:t>
      </w:r>
      <w:r w:rsidR="00883D34">
        <w:t xml:space="preserve">considerably </w:t>
      </w:r>
      <w:r w:rsidR="0016069B" w:rsidRPr="00F16CE9">
        <w:fldChar w:fldCharType="begin" w:fldLock="1"/>
      </w:r>
      <w:r w:rsidR="00233803">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"id" : "ITEM-2", "itemData" : { "author" : [ { "dropping-particle" : "", "family" : "Armitage", "given" : "P", "non-dropping-particle" : "", "parse-names" : false, "suffix" : "" }, { "dropping-particle" : "", "family" : "McPherson", "given" : "CK", "non-dropping-particle" : "", "parse-names" : false, "suffix" : "" }, { "dropping-particle" : "", "family" : "Rowe", "given" : "BC", "non-dropping-particle" : "", "parse-names" : false, "suffix" : "" } ], "container-title" : "Journal of the Royal Statistical Society", "id" : "ITEM-2", "issue" : "2", "issued" : { "date-parts" : [ [ "1969" ] ] }, "page" : "235-244", "title" : "Repeated significance tests on accumulating data", "type" : "article-journal", "volume" : "132" }, "uris" : [ "http://www.mendeley.com/documents/?uuid=8e1a7f57-1365-4110-9eb6-61838dead7fc" ] } ], "mendeley" : { "previouslyFormattedCitation" : "(Armitage, McPherson, &amp; Rowe, 1969; Simmons, Nelson, &amp; Simonsohn, 2011)" }, "properties" : { "noteIndex" : 0 }, "schema" : "https://github.com/citation-style-language/schema/raw/master/csl-citation.json" }</w:instrText>
      </w:r>
      <w:r w:rsidR="0016069B" w:rsidRPr="00F16CE9">
        <w:fldChar w:fldCharType="separate"/>
      </w:r>
      <w:r w:rsidR="0016069B" w:rsidRPr="00F16CE9">
        <w:rPr>
          <w:noProof/>
        </w:rPr>
        <w:t>(Armitage, McPherson, &amp; Rowe, 1969; Simmons, Nelson, &amp; Simonsohn, 2011)</w:t>
      </w:r>
      <w:r w:rsidR="0016069B" w:rsidRPr="00F16CE9">
        <w:fldChar w:fldCharType="end"/>
      </w:r>
      <w:r w:rsidR="0016069B" w:rsidRPr="00F16CE9">
        <w:t xml:space="preserve">. This has increased attempts </w:t>
      </w:r>
      <w:r w:rsidR="00883D34">
        <w:t xml:space="preserve">to detect </w:t>
      </w:r>
      <w:r w:rsidR="0016069B" w:rsidRPr="00F16CE9">
        <w:t xml:space="preserve">false positives via replications. </w:t>
      </w:r>
      <w:r w:rsidR="001E0783" w:rsidRPr="00F16CE9">
        <w:t xml:space="preserve">For example, the seminal elderly priming study </w:t>
      </w:r>
      <w:r w:rsidR="001E0783" w:rsidRPr="00F16CE9">
        <w:fldChar w:fldCharType="begin" w:fldLock="1"/>
      </w:r>
      <w:r w:rsidR="00233803">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"issued" : { "date-parts" : [ [ "1996" ] ] }, "page" : "230-244", "title" : "Automaticity of social behavior: Direct effects of trait construct and stereotype activation on action.", "type" : "article-journal", "volume" : "71" }, "uris" : [ "http://www.mendeley.com/documents/?uuid=24dcf483-393d-4d2d-8498-db03c0085c0a" ] } ], "mendeley" : { "previouslyFormattedCitation" : "(Bargh, Chen, &amp; Burrows, 1996)" }, "properties" : { "noteIndex" : 0 }, "schema" : "https://github.com/citation-style-language/schema/raw/master/csl-citation.json" }</w:instrText>
      </w:r>
      <w:r w:rsidR="001E0783" w:rsidRPr="00F16CE9">
        <w:fldChar w:fldCharType="separate"/>
      </w:r>
      <w:r w:rsidR="001E0783" w:rsidRPr="00F16CE9">
        <w:rPr>
          <w:noProof/>
        </w:rPr>
        <w:t>(Bargh, Chen, &amp; Burrows, 1996)</w:t>
      </w:r>
      <w:r w:rsidR="001E0783" w:rsidRPr="00F16CE9">
        <w:fldChar w:fldCharType="end"/>
      </w:r>
      <w:r w:rsidR="001E0783" w:rsidRPr="00F16CE9">
        <w:t xml:space="preserve">, where participants who were primed with senior citizens walked slower, failed to replicate </w:t>
      </w:r>
      <w:r w:rsidR="001E0783" w:rsidRPr="00F16CE9">
        <w:fldChar w:fldCharType="begin" w:fldLock="1"/>
      </w:r>
      <w:r w:rsidR="00233803">
        <w:instrText>ADDIN CSL_CITATION { "citationItems" : [ { "id" : "ITEM-1", "itemData" : { "DOI" : "10.1371/journal.pone.0029081", "ISSN" : "1932-6203", "PMID" : "22279526", "abstract" : "The perspective that behavior is often driven by unconscious determinants has become widespread in social psychology. Bargh, Chen, and Burrows' (1996) famous study, in which participants unwittingly exposed to the stereotype of age walked slower when exiting the laboratory, was instrumental in defining this perspective. Here, we present two experiments aimed at replicating the original study. Despite the use of automated timing methods and a larger sample, our first experiment failed to show priming. Our second experiment was aimed at manipulating the beliefs of the experimenters: Half were led to think that participants would walk slower when primed congruently, and the other half was led to expect the opposite. Strikingly, we obtained a walking speed effect, but only when experimenters believed participants would indeed walk slower. This suggests that both priming and experimenters' expectations are instrumental in explaining the walking speed effect. Further, debriefing was suggestive of awareness of the primes. We conclude that unconscious behavioral priming is real, while real, involves mechanisms different from those typically assumed to cause the effect.", "author" : [ { "dropping-particle" : "", "family" : "Doyen", "given" : "St\u00e9phane", "non-dropping-particle" : "", "parse-names" : false, "suffix" : "" }, { "dropping-particle" : "", "family" : "Klein", "given" : "Olivier", "non-dropping-particle" : "", "parse-names" : false, "suffix" : "" }, { "dropping-particle" : "", "family" : "Pichon", "given" : "Cora-Lise", "non-dropping-particle" : "", "parse-names" : false, "suffix" : "" }, { "dropping-particle" : "", "family" : "Cleeremans", "given" : "Axel", "non-dropping-particle" : "", "parse-names" : false, "suffix" : "" } ], "container-title" : "PloS one", "id" : "ITEM-1", "issued" : { "date-parts" : [ [ "2012", "1" ] ] }, "page" : "e29081", "title" : "Behavioral priming: it's all in the mind, but whose mind?", "type" : "article-journal", "volume" : "7" }, "uris" : [ "http://www.mendeley.com/documents/?uuid=87a28427-8ee3-497b-8743-04a2662c76b2"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"issued" : { "date-parts" : [ [ "2013", "1" ] ] }, "page" : "e72467", "title" : "Two failures to replicate high-performance-goal priming effects.", "type" : "article-journal", "volume" : "8" }, "uris" : [ "http://www.mendeley.com/documents/?uuid=bf86573a-171e-4e5c-bf49-ec962f9347d8" ] } ], "mendeley" : { "previouslyFormattedCitation" : "(Doyen, Klein, Pichon, &amp; Cleeremans, 2012; Harris, Coburn, Rohrer, &amp; Pashler, 2013)" }, "properties" : { "noteIndex" : 0 }, "schema" : "https://github.com/citation-style-language/schema/raw/master/csl-citation.json" }</w:instrText>
      </w:r>
      <w:r w:rsidR="001E0783" w:rsidRPr="00F16CE9">
        <w:fldChar w:fldCharType="separate"/>
      </w:r>
      <w:r w:rsidR="001E0783" w:rsidRPr="00F16CE9">
        <w:rPr>
          <w:noProof/>
        </w:rPr>
        <w:t>(Doyen, Klein, Pichon, &amp; Cleeremans, 2012; Harris, Coburn, Rohrer, &amp; Pashler, 2013)</w:t>
      </w:r>
      <w:r w:rsidR="001E0783" w:rsidRPr="00F16CE9">
        <w:fldChar w:fldCharType="end"/>
      </w:r>
      <w:r w:rsidR="00A43169" w:rsidRPr="00F16CE9">
        <w:t xml:space="preserve">, which </w:t>
      </w:r>
      <w:r w:rsidR="001E0783" w:rsidRPr="00F16CE9">
        <w:t xml:space="preserve">raised </w:t>
      </w:r>
      <w:r w:rsidR="00A43169" w:rsidRPr="00F16CE9">
        <w:t xml:space="preserve">doubts about </w:t>
      </w:r>
      <w:r w:rsidR="001E0783" w:rsidRPr="00F16CE9">
        <w:t xml:space="preserve">whether this effect </w:t>
      </w:r>
      <w:r w:rsidR="00A43169" w:rsidRPr="00F16CE9">
        <w:t xml:space="preserve">is a true </w:t>
      </w:r>
      <w:r w:rsidR="001E0783" w:rsidRPr="00F16CE9">
        <w:t>positive</w:t>
      </w:r>
      <w:r w:rsidR="00CA18CA" w:rsidRPr="00F16CE9">
        <w:t xml:space="preserve">. </w:t>
      </w:r>
      <w:r w:rsidR="00E963A0" w:rsidRPr="00F16CE9">
        <w:t>Nonetheless,</w:t>
      </w:r>
      <w:r w:rsidR="001E0783" w:rsidRPr="00F16CE9">
        <w:t xml:space="preserve"> replications show </w:t>
      </w:r>
      <w:r w:rsidR="003B641C" w:rsidRPr="00F16CE9">
        <w:t xml:space="preserve">considerable </w:t>
      </w:r>
      <w:r w:rsidR="001E0783" w:rsidRPr="00F16CE9">
        <w:t xml:space="preserve">variability </w:t>
      </w:r>
      <w:r w:rsidR="001E0783" w:rsidRPr="00F16CE9">
        <w:fldChar w:fldCharType="begin" w:fldLock="1"/>
      </w:r>
      <w:r w:rsidR="00233803">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"issued" : { "date-parts" : [ [ "2014", "1", "1" ] ] }, "page" : "142-152", "title" : "Investigating variation in replicability", "type" : "article-journal", "volume" : "45" }, "uris" : [ "http://www.mendeley.com/documents/?uuid=611b3f5a-8eb6-43f2-937e-2c26556668a3" ] } ], "mendeley" : { "previouslyFormattedCitation" : "(Klein et al., 2014)" }, "properties" : { "noteIndex" : 0 }, "schema" : "https://github.com/citation-style-language/schema/raw/master/csl-citation.json" }</w:instrText>
      </w:r>
      <w:r w:rsidR="001E0783" w:rsidRPr="00F16CE9">
        <w:fldChar w:fldCharType="separate"/>
      </w:r>
      <w:r w:rsidR="001E0783" w:rsidRPr="00F16CE9">
        <w:rPr>
          <w:noProof/>
        </w:rPr>
        <w:t>(Klein et al., 2014)</w:t>
      </w:r>
      <w:r w:rsidR="001E0783" w:rsidRPr="00F16CE9">
        <w:fldChar w:fldCharType="end"/>
      </w:r>
      <w:r w:rsidR="00057AB8">
        <w:t>,</w:t>
      </w:r>
      <w:r w:rsidR="001E0783" w:rsidRPr="00F16CE9">
        <w:t xml:space="preserve"> </w:t>
      </w:r>
      <w:r w:rsidR="00883D34">
        <w:t>hence</w:t>
      </w:r>
      <w:r w:rsidR="001E0783" w:rsidRPr="00F16CE9">
        <w:t xml:space="preserve"> </w:t>
      </w:r>
      <w:r w:rsidR="00683853" w:rsidRPr="00F16CE9">
        <w:t xml:space="preserve">caution is warranted when </w:t>
      </w:r>
      <w:r w:rsidR="00E963A0" w:rsidRPr="00F16CE9">
        <w:t>a</w:t>
      </w:r>
      <w:r w:rsidR="00A43169" w:rsidRPr="00F16CE9">
        <w:t xml:space="preserve">n effect </w:t>
      </w:r>
      <w:r w:rsidR="00E963A0" w:rsidRPr="00F16CE9">
        <w:t xml:space="preserve">is </w:t>
      </w:r>
      <w:r w:rsidR="00883D34">
        <w:t xml:space="preserve">concluded to be a </w:t>
      </w:r>
      <w:r w:rsidR="00E963A0" w:rsidRPr="00F16CE9">
        <w:t>false positive</w:t>
      </w:r>
      <w:r w:rsidR="00683853" w:rsidRPr="00F16CE9">
        <w:t xml:space="preserve"> based on </w:t>
      </w:r>
      <w:r w:rsidR="001E0783" w:rsidRPr="00F16CE9">
        <w:t>individual replication</w:t>
      </w:r>
      <w:r w:rsidR="00E963A0" w:rsidRPr="00F16CE9">
        <w:t>s</w:t>
      </w:r>
      <w:r w:rsidR="001E0783" w:rsidRPr="00F16CE9">
        <w:t xml:space="preserve">. </w:t>
      </w:r>
    </w:p>
    <w:p w14:paraId="6E465161" w14:textId="79C03416" w:rsidR="00CA18CA" w:rsidRPr="00F16CE9" w:rsidRDefault="003B641C" w:rsidP="00676F72">
      <w:pPr>
        <w:ind w:firstLine="567"/>
      </w:pPr>
      <w:r w:rsidRPr="00F16CE9">
        <w:t>Previous c</w:t>
      </w:r>
      <w:r w:rsidR="00CA18CA" w:rsidRPr="00F16CE9">
        <w:t xml:space="preserve">oncern about false negatives, or power, </w:t>
      </w:r>
      <w:r w:rsidR="00683853" w:rsidRPr="00F16CE9">
        <w:t>has been overshadowed by th</w:t>
      </w:r>
      <w:r w:rsidR="00E963A0" w:rsidRPr="00F16CE9">
        <w:t>is</w:t>
      </w:r>
      <w:r w:rsidR="00683853" w:rsidRPr="00F16CE9">
        <w:t xml:space="preserve"> concern for false positives</w:t>
      </w:r>
      <w:r w:rsidRPr="00F16CE9">
        <w:t xml:space="preserve">, but </w:t>
      </w:r>
      <w:r w:rsidR="00883D34">
        <w:t>lack of</w:t>
      </w:r>
      <w:r w:rsidRPr="00F16CE9">
        <w:t xml:space="preserve"> concern about false negatives </w:t>
      </w:r>
      <w:r w:rsidR="00883D34">
        <w:t xml:space="preserve">is </w:t>
      </w:r>
      <w:r w:rsidRPr="00F16CE9">
        <w:t>unfounded</w:t>
      </w:r>
      <w:r w:rsidR="00683853" w:rsidRPr="00F16CE9">
        <w:t xml:space="preserve">. </w:t>
      </w:r>
      <w:r w:rsidR="00CA18CA" w:rsidRPr="00F16CE9">
        <w:fldChar w:fldCharType="begin" w:fldLock="1"/>
      </w:r>
      <w:r w:rsidR="00233803">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"mendeley" : { "manualFormatting" : "Cohen (1962)", "previouslyFormattedCitation" : "(Cohen, 1962)" }, "properties" : { "noteIndex" : 0 }, "schema" : "https://github.com/citation-style-language/schema/raw/master/csl-citation.json" }</w:instrText>
      </w:r>
      <w:r w:rsidR="00CA18CA" w:rsidRPr="00F16CE9">
        <w:fldChar w:fldCharType="separate"/>
      </w:r>
      <w:r w:rsidR="00CA18CA" w:rsidRPr="00F16CE9">
        <w:rPr>
          <w:noProof/>
        </w:rPr>
        <w:t xml:space="preserve">Cohen </w:t>
      </w:r>
      <w:r w:rsidR="00683853" w:rsidRPr="00F16CE9">
        <w:rPr>
          <w:noProof/>
        </w:rPr>
        <w:t>(</w:t>
      </w:r>
      <w:r w:rsidR="00CA18CA" w:rsidRPr="00F16CE9">
        <w:rPr>
          <w:noProof/>
        </w:rPr>
        <w:t>1962)</w:t>
      </w:r>
      <w:r w:rsidR="00CA18CA" w:rsidRPr="00F16CE9">
        <w:fldChar w:fldCharType="end"/>
      </w:r>
      <w:r w:rsidR="00CA18CA" w:rsidRPr="00F16CE9">
        <w:t xml:space="preserve"> </w:t>
      </w:r>
      <w:r w:rsidR="00883D34">
        <w:t>was the first to indicate</w:t>
      </w:r>
      <w:r w:rsidR="00CA18CA" w:rsidRPr="00F16CE9">
        <w:t xml:space="preserve"> that </w:t>
      </w:r>
      <w:r w:rsidR="00883D34">
        <w:t>psychological science</w:t>
      </w:r>
      <w:r w:rsidR="00CA18CA" w:rsidRPr="00F16CE9">
        <w:t xml:space="preserve"> </w:t>
      </w:r>
      <w:r w:rsidR="00883D34">
        <w:t xml:space="preserve">was </w:t>
      </w:r>
      <w:r w:rsidR="00CA18CA" w:rsidRPr="00F16CE9">
        <w:t>underpowered</w:t>
      </w:r>
      <w:r w:rsidR="00883D34">
        <w:t xml:space="preserve">, which </w:t>
      </w:r>
      <w:r w:rsidR="000927F9">
        <w:t xml:space="preserve">is defined as </w:t>
      </w:r>
      <w:r w:rsidR="00883D34">
        <w:t xml:space="preserve">the chance of finding an effect in the sample, </w:t>
      </w:r>
      <w:r w:rsidR="000927F9">
        <w:t xml:space="preserve">when </w:t>
      </w:r>
      <w:r w:rsidR="00883D34">
        <w:t>there is an effect in the population, is lower than 50%</w:t>
      </w:r>
      <w:r w:rsidR="00683853" w:rsidRPr="00F16CE9">
        <w:t xml:space="preserve">. This </w:t>
      </w:r>
      <w:r w:rsidR="00CA18CA" w:rsidRPr="00F16CE9">
        <w:t xml:space="preserve">had </w:t>
      </w:r>
      <w:r w:rsidR="00883D34">
        <w:t>barely</w:t>
      </w:r>
      <w:r w:rsidR="00CA18CA" w:rsidRPr="00F16CE9">
        <w:t xml:space="preserve"> changed thirty years later </w:t>
      </w:r>
      <w:r w:rsidR="00CA18CA" w:rsidRPr="00F16CE9">
        <w:fldChar w:fldCharType="begin" w:fldLock="1"/>
      </w:r>
      <w:r w:rsidR="00233803">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rsidR="00CA18CA" w:rsidRPr="00F16CE9">
        <w:fldChar w:fldCharType="separate"/>
      </w:r>
      <w:r w:rsidR="00CA18CA" w:rsidRPr="00F16CE9">
        <w:rPr>
          <w:noProof/>
        </w:rPr>
        <w:t>(Sedlmeier &amp; Gigerenzer, 1989)</w:t>
      </w:r>
      <w:r w:rsidR="00CA18CA" w:rsidRPr="00F16CE9">
        <w:fldChar w:fldCharType="end"/>
      </w:r>
      <w:r w:rsidR="00CA18CA" w:rsidRPr="00F16CE9">
        <w:t xml:space="preserve"> and </w:t>
      </w:r>
      <w:r w:rsidR="00883D34">
        <w:t xml:space="preserve">has not changed </w:t>
      </w:r>
      <w:r w:rsidR="00683853" w:rsidRPr="00F16CE9">
        <w:t xml:space="preserve">50 years later </w:t>
      </w:r>
      <w:r w:rsidR="00CA18CA" w:rsidRPr="00F16CE9">
        <w:fldChar w:fldCharType="begin" w:fldLock="1"/>
      </w:r>
      <w:r w:rsidR="00233803">
        <w:instrText>ADDIN CSL_CITATION { "citationItems" : [ { "id" : "ITEM-1", "itemData" : { "DOI" : "10.1371/journal.pone.0026828", "ISSN" : "1932-6203", "PMID" : "22073203", "abstract" : "BACKGROUND: The widespread reluctance to share published research data is often hypothesized to be due to the authors' fear that reanalysis may expose errors in their work or may produce conclusions that contradict their own. However, these hypotheses have not previously been studied systematically.\n\nMETHODS AND FINDINGS: We related the reluctance to share research data for reanalysis to 1148 statistically significant results reported in 49 papers published in two major psychology journals. We found the reluctance to share data to be associated with weaker evidence (against the null hypothesis of no effect) and a higher prevalence of apparent errors in the reporting of statistical results. The unwillingness to share data was particularly clear when reporting errors had a bearing on statistical significance.\n\nCONCLUSIONS: Our findings on the basis of psychological papers suggest that statistical results are particularly hard to verify when reanalysis is more likely to lead to contrasting conclusions. This highlights the importance of establishing mandatory data archiving policies.", "author" : [ { "dropping-particle" : "", "family" : "Wicherts", "given" : "Jelte M", "non-dropping-particle" : "", "parse-names" : false, "suffix" : "" }, { "dropping-particle" : "", "family" : "Bakker", "given" : "Marjan", "non-dropping-particle" : "", "parse-names" : false, "suffix" : "" }, { "dropping-particle" : "", "family" : "Molenaar", "given" : "Dylan", "non-dropping-particle" : "", "parse-names" : false, "suffix" : "" } ], "container-title" : "PloS one", "id" : "ITEM-1", "issue" : "11", "issued" : { "date-parts" : [ [ "2011", "1" ] ] }, "page" : "e26828", "title" : "Willingness to share research data is related to the strength of the evidence and the quality of reporting of statistical results.", "type" : "article-journal", "volume" : "6" }, "uris" : [ "http://www.mendeley.com/documents/?uuid=8fe10f01-8b2a-451d-b76a-a35e2966d376" ] } ], "mendeley" : { "previouslyFormattedCitation" : "(Wicherts, Bakker, &amp; Molenaar, 2011)" }, "properties" : { "noteIndex" : 0 }, "schema" : "https://github.com/citation-style-language/schema/raw/master/csl-citation.json" }</w:instrText>
      </w:r>
      <w:r w:rsidR="00CA18CA" w:rsidRPr="00F16CE9">
        <w:fldChar w:fldCharType="separate"/>
      </w:r>
      <w:r w:rsidR="00CA18CA" w:rsidRPr="00F16CE9">
        <w:rPr>
          <w:noProof/>
        </w:rPr>
        <w:t>(Wicherts, Bakker, &amp; Molenaar, 2011)</w:t>
      </w:r>
      <w:r w:rsidR="00CA18CA" w:rsidRPr="00F16CE9">
        <w:fldChar w:fldCharType="end"/>
      </w:r>
      <w:r w:rsidR="00CA18CA" w:rsidRPr="00F16CE9">
        <w:t xml:space="preserve">. </w:t>
      </w:r>
      <w:r w:rsidR="00683853" w:rsidRPr="00F16CE9">
        <w:t xml:space="preserve">In other words, the concern for false negatives has been overtaken by concern for false positives, but the problem </w:t>
      </w:r>
      <w:r w:rsidR="00151AC4" w:rsidRPr="00F16CE9">
        <w:t xml:space="preserve">of false negatives has no </w:t>
      </w:r>
      <w:ins w:id="10" w:author="C.H.J. Hartgerink" w:date="2014-09-17T11:51:00Z">
        <w:r w:rsidR="000927F9">
          <w:t xml:space="preserve">empirical </w:t>
        </w:r>
      </w:ins>
      <w:r w:rsidR="00151AC4" w:rsidRPr="00F16CE9">
        <w:t xml:space="preserve">evidence </w:t>
      </w:r>
      <w:r w:rsidR="00A43169" w:rsidRPr="00F16CE9">
        <w:t xml:space="preserve">of </w:t>
      </w:r>
      <w:r w:rsidR="00151AC4" w:rsidRPr="00F16CE9">
        <w:t xml:space="preserve">being </w:t>
      </w:r>
      <w:r w:rsidR="00A43169" w:rsidRPr="00F16CE9">
        <w:t>re</w:t>
      </w:r>
      <w:r w:rsidR="001210DD" w:rsidRPr="00F16CE9">
        <w:t>solved</w:t>
      </w:r>
      <w:r w:rsidR="00683853" w:rsidRPr="00F16CE9">
        <w:t xml:space="preserve">. </w:t>
      </w:r>
      <w:r w:rsidR="00E963A0" w:rsidRPr="00F16CE9">
        <w:fldChar w:fldCharType="begin" w:fldLock="1"/>
      </w:r>
      <w:r w:rsidR="00233803">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Kutzner, and Krueger (2012)", "previouslyFormattedCitation" : "(Fiedler, Kutzner, &amp; Krueger, 2012)" }, "properties" : { "noteIndex" : 0 }, "schema" : "https://github.com/citation-style-language/schema/raw/master/csl-citation.json" }</w:instrText>
      </w:r>
      <w:r w:rsidR="00E963A0" w:rsidRPr="00F16CE9">
        <w:fldChar w:fldCharType="separate"/>
      </w:r>
      <w:r w:rsidR="00E963A0" w:rsidRPr="00F16CE9">
        <w:rPr>
          <w:noProof/>
        </w:rPr>
        <w:t>Fiedler, Kutzner, and Krueger (2012)</w:t>
      </w:r>
      <w:r w:rsidR="00E963A0" w:rsidRPr="00F16CE9">
        <w:fldChar w:fldCharType="end"/>
      </w:r>
      <w:r w:rsidR="00E963A0" w:rsidRPr="00F16CE9">
        <w:t xml:space="preserve"> worry that this </w:t>
      </w:r>
      <w:r w:rsidR="001210DD" w:rsidRPr="00F16CE9">
        <w:t>increased focus on false positives</w:t>
      </w:r>
      <w:r w:rsidR="00E963A0" w:rsidRPr="00F16CE9">
        <w:t xml:space="preserve"> is too shortsighted, because false negatives are more difficult </w:t>
      </w:r>
      <w:r w:rsidR="001210DD" w:rsidRPr="00F16CE9">
        <w:t>to detect than false positives</w:t>
      </w:r>
      <w:r w:rsidR="00A43169" w:rsidRPr="00F16CE9">
        <w:t>; t</w:t>
      </w:r>
      <w:r w:rsidR="001210DD" w:rsidRPr="00F16CE9">
        <w:t xml:space="preserve">hey argue that negative results are less likely to be </w:t>
      </w:r>
      <w:r w:rsidR="003552A9" w:rsidRPr="00F16CE9">
        <w:t xml:space="preserve">the subject of replications </w:t>
      </w:r>
      <w:r w:rsidR="001210DD" w:rsidRPr="00F16CE9">
        <w:t xml:space="preserve">than positive results, decreasing the probability of detecting </w:t>
      </w:r>
      <w:r w:rsidR="00883D34">
        <w:t>a false negative</w:t>
      </w:r>
      <w:r w:rsidR="001210DD" w:rsidRPr="00F16CE9">
        <w:t>.</w:t>
      </w:r>
    </w:p>
    <w:p w14:paraId="157F1E89" w14:textId="101F0536" w:rsidR="00C07DAE" w:rsidRPr="00F16CE9" w:rsidRDefault="00883D34" w:rsidP="00676F72">
      <w:pPr>
        <w:ind w:firstLine="567"/>
      </w:pPr>
      <w:r>
        <w:t>D</w:t>
      </w:r>
      <w:r w:rsidR="00E43087">
        <w:t xml:space="preserve">etecting false positives and false negatives is problematic, because detection of either is afflicted by the systemic phenomena publication bias and QRPs. </w:t>
      </w:r>
      <w:r w:rsidR="00B227B9">
        <w:t xml:space="preserve">Even though these </w:t>
      </w:r>
      <w:r w:rsidR="00B227B9">
        <w:lastRenderedPageBreak/>
        <w:t xml:space="preserve">phenomena and their </w:t>
      </w:r>
      <w:r w:rsidR="00032F0E" w:rsidRPr="00F16CE9">
        <w:t xml:space="preserve">effects on false positives </w:t>
      </w:r>
      <w:r w:rsidR="00A43169" w:rsidRPr="00F16CE9">
        <w:t xml:space="preserve">have received much attention </w:t>
      </w:r>
      <w:r w:rsidR="00A43169" w:rsidRPr="00F16CE9">
        <w:fldChar w:fldCharType="begin" w:fldLock="1"/>
      </w:r>
      <w:r w:rsidR="00233803">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"issued" : { "date-parts" : [ [ "2005", "8" ] ] }, "page" : "e124", "title" : "Why most published research findings are false.", "type" : "article-journal", "volume" : "2" }, "uris" : [ "http://www.mendeley.com/documents/?uuid=f84a62de-4f25-43d0-a98e-fadd2d7fde61" ] }, { "id" : "ITEM-2",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"ITEM-2",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"manualFormatting" : "(Ioannidis, 2005; Simmons et al., 2011)", "previouslyFormattedCitation" : "(J. P. A. Ioannidis, 2005; Simmons et al., 2011)" }, "properties" : { "noteIndex" : 0 }, "schema" : "https://github.com/citation-style-language/schema/raw/master/csl-citation.json" }</w:instrText>
      </w:r>
      <w:r w:rsidR="00A43169" w:rsidRPr="00F16CE9">
        <w:fldChar w:fldCharType="separate"/>
      </w:r>
      <w:r w:rsidR="00A43169" w:rsidRPr="00F16CE9">
        <w:rPr>
          <w:noProof/>
        </w:rPr>
        <w:t>(Ioannidis, 2005; Simmons et al., 2011)</w:t>
      </w:r>
      <w:r w:rsidR="00A43169" w:rsidRPr="00F16CE9">
        <w:fldChar w:fldCharType="end"/>
      </w:r>
      <w:r w:rsidR="00032F0E" w:rsidRPr="00F16CE9">
        <w:t xml:space="preserve">, the effects of these phenomena on false negatives </w:t>
      </w:r>
      <w:r w:rsidR="00B227B9">
        <w:t xml:space="preserve">have not, while they </w:t>
      </w:r>
      <w:r w:rsidR="001350A3" w:rsidRPr="00F16CE9">
        <w:t xml:space="preserve">are </w:t>
      </w:r>
      <w:r w:rsidR="00B227B9">
        <w:t>plausible to have an impact there as well</w:t>
      </w:r>
      <w:r w:rsidR="00032F0E" w:rsidRPr="00F16CE9">
        <w:t xml:space="preserve">. </w:t>
      </w:r>
      <w:r w:rsidR="00151AC4" w:rsidRPr="00F16CE9">
        <w:t>Publication bias is defined as nonsignificant results having a lower probability of getting published than significant results</w:t>
      </w:r>
      <w:r w:rsidR="00032F0E" w:rsidRPr="00F16CE9">
        <w:t xml:space="preserve"> </w:t>
      </w:r>
      <w:r w:rsidR="00032F0E" w:rsidRPr="00F16CE9">
        <w:fldChar w:fldCharType="begin" w:fldLock="1"/>
      </w:r>
      <w:r w:rsidR="00233803">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032F0E" w:rsidRPr="00F16CE9">
        <w:fldChar w:fldCharType="separate"/>
      </w:r>
      <w:r w:rsidR="00032F0E" w:rsidRPr="00F16CE9">
        <w:rPr>
          <w:noProof/>
        </w:rPr>
        <w:t>(Greenwald, 1975)</w:t>
      </w:r>
      <w:r w:rsidR="00032F0E" w:rsidRPr="00F16CE9">
        <w:fldChar w:fldCharType="end"/>
      </w:r>
      <w:r w:rsidR="00C92850">
        <w:t>, whereas</w:t>
      </w:r>
      <w:r w:rsidR="00151AC4" w:rsidRPr="00F16CE9">
        <w:t xml:space="preserve"> QRPs </w:t>
      </w:r>
      <w:r w:rsidR="00D1395C">
        <w:t>biases</w:t>
      </w:r>
      <w:r w:rsidR="00C92850">
        <w:t xml:space="preserve"> </w:t>
      </w:r>
      <w:r w:rsidR="00D1395C">
        <w:t xml:space="preserve">analyses in favor of statistically </w:t>
      </w:r>
      <w:r w:rsidR="00C92850">
        <w:t>significant results.</w:t>
      </w:r>
      <w:r w:rsidR="00151AC4" w:rsidRPr="00F16CE9">
        <w:t xml:space="preserve"> </w:t>
      </w:r>
      <w:r w:rsidR="00C92850">
        <w:t xml:space="preserve">These </w:t>
      </w:r>
      <w:r w:rsidR="00151AC4" w:rsidRPr="00F16CE9">
        <w:t>phenomena increase the difficulty to detect</w:t>
      </w:r>
      <w:r w:rsidR="00C92850">
        <w:t xml:space="preserve"> false positives</w:t>
      </w:r>
      <w:r w:rsidR="00151AC4" w:rsidRPr="00F16CE9">
        <w:t xml:space="preserve">, because publication bias decreases the probability of negative replications getting published and QRPs increase the number of </w:t>
      </w:r>
      <w:r w:rsidR="00C92850">
        <w:t xml:space="preserve">(false) </w:t>
      </w:r>
      <w:r w:rsidR="00151AC4" w:rsidRPr="00F16CE9">
        <w:t>positive replications. As a consequence, original results are increasingly confirmed, which increases confidence in the original findings</w:t>
      </w:r>
      <w:r w:rsidR="00B227B9">
        <w:t xml:space="preserve"> and subverts detection of false positives</w:t>
      </w:r>
      <w:r w:rsidR="00151AC4" w:rsidRPr="00F16CE9">
        <w:t xml:space="preserve">. </w:t>
      </w:r>
      <w:r w:rsidR="00B227B9">
        <w:t>F</w:t>
      </w:r>
      <w:r w:rsidR="003552A9" w:rsidRPr="00F16CE9">
        <w:t>or false negatives, publication bias decreases the probability of detecti</w:t>
      </w:r>
      <w:r w:rsidR="00B227B9">
        <w:t>on because the (false) negative</w:t>
      </w:r>
      <w:r w:rsidR="003552A9" w:rsidRPr="00F16CE9">
        <w:t xml:space="preserve"> results are less likely to be published and </w:t>
      </w:r>
      <w:r w:rsidR="001350A3" w:rsidRPr="00F16CE9">
        <w:t xml:space="preserve">mostly </w:t>
      </w:r>
      <w:r w:rsidR="003552A9" w:rsidRPr="00F16CE9">
        <w:t>stay under the radar</w:t>
      </w:r>
      <w:r w:rsidR="001350A3" w:rsidRPr="00F16CE9">
        <w:t xml:space="preserve"> to begin with</w:t>
      </w:r>
      <w:r w:rsidR="003552A9" w:rsidRPr="00F16CE9">
        <w:t xml:space="preserve">. </w:t>
      </w:r>
      <w:r w:rsidR="00C07DAE" w:rsidRPr="00F16CE9">
        <w:t xml:space="preserve">Considering that false positives and false negatives are </w:t>
      </w:r>
      <w:r w:rsidR="00C07DAE" w:rsidRPr="00F16CE9">
        <w:t xml:space="preserve">(partly) affected by similar phenomena and that the problem of false negatives has been overshadowed, not </w:t>
      </w:r>
      <w:r w:rsidR="00B227B9">
        <w:t>re</w:t>
      </w:r>
      <w:r w:rsidR="00C07DAE" w:rsidRPr="00F16CE9">
        <w:t>solved, we invest</w:t>
      </w:r>
      <w:r w:rsidR="00F16CE9" w:rsidRPr="00F16CE9">
        <w:t>igate false negatives further.</w:t>
      </w:r>
    </w:p>
    <w:p w14:paraId="05B4740C" w14:textId="04FE314A" w:rsidR="00A70C7C" w:rsidRPr="00F16CE9" w:rsidRDefault="00A70C7C" w:rsidP="00676F72">
      <w:pPr>
        <w:jc w:val="both"/>
        <w:rPr>
          <w:b/>
        </w:rPr>
      </w:pPr>
      <w:r w:rsidRPr="00F16CE9">
        <w:rPr>
          <w:b/>
        </w:rPr>
        <w:t>Overview</w:t>
      </w:r>
      <w:r w:rsidR="00BE4486" w:rsidRPr="00F16CE9">
        <w:rPr>
          <w:b/>
        </w:rPr>
        <w:t xml:space="preserve"> of the current paper</w:t>
      </w:r>
    </w:p>
    <w:p w14:paraId="62825D18" w14:textId="2A7C3A8F" w:rsidR="00993D18" w:rsidRPr="00F16CE9" w:rsidRDefault="00BB352E" w:rsidP="00676F72">
      <w:pPr>
        <w:ind w:firstLine="567"/>
      </w:pPr>
      <w:r w:rsidRPr="00F16CE9">
        <w:t>T</w:t>
      </w:r>
      <w:r w:rsidR="00277B38" w:rsidRPr="00F16CE9">
        <w:t xml:space="preserve">he </w:t>
      </w:r>
      <w:r w:rsidR="005F1F51" w:rsidRPr="00F16CE9">
        <w:t>research</w:t>
      </w:r>
      <w:r w:rsidR="00277B38" w:rsidRPr="00F16CE9">
        <w:t xml:space="preserve"> question </w:t>
      </w:r>
      <w:r w:rsidR="004745AA" w:rsidRPr="00F16CE9">
        <w:t xml:space="preserve">of the current paper is </w:t>
      </w:r>
      <w:r w:rsidR="00277B38" w:rsidRPr="00F16CE9">
        <w:t xml:space="preserve">whether and to what degree there is evidence for false negative results in the published psychological </w:t>
      </w:r>
      <w:r w:rsidR="00BE4486" w:rsidRPr="00F16CE9">
        <w:t>literature</w:t>
      </w:r>
      <w:r w:rsidR="00277B38" w:rsidRPr="00F16CE9">
        <w:t>.</w:t>
      </w:r>
      <w:r w:rsidR="005F1F51" w:rsidRPr="00F16CE9">
        <w:t xml:space="preserve"> </w:t>
      </w:r>
      <w:r w:rsidR="00277B38" w:rsidRPr="00F16CE9">
        <w:t xml:space="preserve">To this end, nonsignificant results from eight flagship psychological journals were </w:t>
      </w:r>
      <w:r w:rsidR="005F1F51" w:rsidRPr="00F16CE9">
        <w:t>inspected</w:t>
      </w:r>
      <w:r w:rsidR="00277B38" w:rsidRPr="00F16CE9">
        <w:t xml:space="preserve">. </w:t>
      </w:r>
      <w:r w:rsidR="001C588B" w:rsidRPr="00F16CE9">
        <w:t>First,</w:t>
      </w:r>
      <w:r w:rsidR="00277B38" w:rsidRPr="00F16CE9">
        <w:t xml:space="preserve"> observed effect distributions </w:t>
      </w:r>
      <w:r w:rsidR="00BB304C">
        <w:t xml:space="preserve">for the eight journals (combined and separately) </w:t>
      </w:r>
      <w:r w:rsidR="00C92850">
        <w:t>we</w:t>
      </w:r>
      <w:r w:rsidR="001C588B" w:rsidRPr="00F16CE9">
        <w:t xml:space="preserve">re compared </w:t>
      </w:r>
      <w:r w:rsidR="00C92850">
        <w:t xml:space="preserve">to the </w:t>
      </w:r>
      <w:ins w:id="11" w:author="C.H.J. Hartgerink" w:date="2014-09-22T12:55:00Z">
        <w:r w:rsidR="00B14E30">
          <w:t xml:space="preserve">expected </w:t>
        </w:r>
      </w:ins>
      <w:r w:rsidR="00C92850">
        <w:t xml:space="preserve">distribution </w:t>
      </w:r>
      <w:del w:id="12" w:author="C.H.J. Hartgerink" w:date="2014-09-22T12:55:00Z">
        <w:r w:rsidR="00C92850" w:rsidDel="00B14E30">
          <w:delText xml:space="preserve">expected </w:delText>
        </w:r>
      </w:del>
      <w:r w:rsidR="00C92850">
        <w:t>if there was no effect</w:t>
      </w:r>
      <w:r w:rsidR="00277B38" w:rsidRPr="00F16CE9">
        <w:t xml:space="preserve">, where </w:t>
      </w:r>
      <w:r w:rsidR="001A3149" w:rsidRPr="00F16CE9">
        <w:t>a discrepancy</w:t>
      </w:r>
      <w:r w:rsidR="00BB304C">
        <w:t>,</w:t>
      </w:r>
      <w:r w:rsidR="00C92850">
        <w:t xml:space="preserve"> </w:t>
      </w:r>
      <w:del w:id="13" w:author="C.H.J. Hartgerink" w:date="2014-09-22T12:56:00Z">
        <w:r w:rsidR="00BB304C" w:rsidDel="00B14E30">
          <w:delText xml:space="preserve">thus </w:delText>
        </w:r>
      </w:del>
      <w:ins w:id="14" w:author="C.H.J. Hartgerink" w:date="2014-09-22T12:56:00Z">
        <w:r w:rsidR="00B14E30">
          <w:t xml:space="preserve">that is </w:t>
        </w:r>
      </w:ins>
      <w:r w:rsidR="00C92850">
        <w:t>presence of false negatives,</w:t>
      </w:r>
      <w:r w:rsidR="001A3149" w:rsidRPr="00F16CE9">
        <w:t xml:space="preserve"> was expected</w:t>
      </w:r>
      <w:r w:rsidR="00277B38" w:rsidRPr="00F16CE9">
        <w:t>. Second,</w:t>
      </w:r>
      <w:r w:rsidR="00BE4486" w:rsidRPr="00F16CE9">
        <w:t xml:space="preserve"> </w:t>
      </w:r>
      <w:del w:id="15" w:author="C.H.J. Hartgerink" w:date="2014-09-22T12:56:00Z">
        <w:r w:rsidR="00BE4486" w:rsidRPr="00F16CE9" w:rsidDel="00B14E30">
          <w:delText xml:space="preserve">a </w:delText>
        </w:r>
      </w:del>
      <w:ins w:id="16" w:author="C.H.J. Hartgerink" w:date="2014-09-22T12:56:00Z">
        <w:r w:rsidR="00B14E30">
          <w:t xml:space="preserve">the Fisher </w:t>
        </w:r>
      </w:ins>
      <w:r w:rsidR="00BE4486" w:rsidRPr="00F16CE9">
        <w:t xml:space="preserve">method </w:t>
      </w:r>
      <w:r w:rsidR="005F1F51" w:rsidRPr="00F16CE9">
        <w:t xml:space="preserve">is proposed </w:t>
      </w:r>
      <w:r w:rsidR="00BE4486" w:rsidRPr="00F16CE9">
        <w:t xml:space="preserve">to test the hypothesis that </w:t>
      </w:r>
      <w:r w:rsidR="00BE4486" w:rsidRPr="00F16CE9">
        <w:rPr>
          <w:i/>
        </w:rPr>
        <w:t>H</w:t>
      </w:r>
      <w:r w:rsidR="00BE4486" w:rsidRPr="00F16CE9">
        <w:rPr>
          <w:i/>
          <w:vertAlign w:val="subscript"/>
        </w:rPr>
        <w:t>0</w:t>
      </w:r>
      <w:r w:rsidR="00BE4486" w:rsidRPr="00F16CE9">
        <w:t xml:space="preserve"> is true for all nonsignificant results in a paper. Third, we inspected the power of this method</w:t>
      </w:r>
      <w:r w:rsidR="00BB304C">
        <w:t xml:space="preserve">, which tests whether </w:t>
      </w:r>
      <w:r w:rsidR="00BB304C" w:rsidRPr="00F16CE9">
        <w:rPr>
          <w:i/>
        </w:rPr>
        <w:t>H</w:t>
      </w:r>
      <w:r w:rsidR="00BB304C" w:rsidRPr="00F16CE9">
        <w:rPr>
          <w:i/>
          <w:vertAlign w:val="subscript"/>
        </w:rPr>
        <w:t>0</w:t>
      </w:r>
      <w:r w:rsidR="00BB304C" w:rsidRPr="00F16CE9">
        <w:t xml:space="preserve"> is true </w:t>
      </w:r>
      <w:r w:rsidR="00BB304C">
        <w:t xml:space="preserve">in a set of results, </w:t>
      </w:r>
      <w:r w:rsidR="00BE4486" w:rsidRPr="00F16CE9">
        <w:t>as a function of sample size, effect size, and number of test results</w:t>
      </w:r>
      <w:r w:rsidR="006B1459">
        <w:t>,</w:t>
      </w:r>
      <w:r w:rsidR="00BE4486" w:rsidRPr="00F16CE9">
        <w:t xml:space="preserve"> </w:t>
      </w:r>
      <w:r w:rsidR="004745AA" w:rsidRPr="00F16CE9">
        <w:t>in</w:t>
      </w:r>
      <w:r w:rsidR="00BE4486" w:rsidRPr="00F16CE9">
        <w:t xml:space="preserve"> a simulation study.</w:t>
      </w:r>
      <w:r w:rsidR="00BE4486" w:rsidRPr="00F16CE9">
        <w:rPr>
          <w:i/>
        </w:rPr>
        <w:t xml:space="preserve"> </w:t>
      </w:r>
      <w:r w:rsidR="00993D18" w:rsidRPr="00F16CE9">
        <w:t>Fourth</w:t>
      </w:r>
      <w:r w:rsidR="00277B38" w:rsidRPr="00F16CE9">
        <w:t>, we applied th</w:t>
      </w:r>
      <w:r w:rsidR="00993D18" w:rsidRPr="00F16CE9">
        <w:t xml:space="preserve">is method </w:t>
      </w:r>
      <w:r w:rsidR="00BB304C">
        <w:t xml:space="preserve">to the nonsignificant results per paper to inspect how many deviate from </w:t>
      </w:r>
      <w:r w:rsidR="00BB304C">
        <w:rPr>
          <w:i/>
        </w:rPr>
        <w:t>H</w:t>
      </w:r>
      <w:r w:rsidR="00BB304C">
        <w:rPr>
          <w:i/>
          <w:vertAlign w:val="subscript"/>
        </w:rPr>
        <w:t>0</w:t>
      </w:r>
      <w:r w:rsidR="00BB304C">
        <w:t>.</w:t>
      </w:r>
      <w:commentRangeStart w:id="17"/>
      <w:ins w:id="18" w:author="C.H.J. Hartgerink" w:date="2014-09-22T12:56:00Z">
        <w:r w:rsidR="00B14E30">
          <w:t xml:space="preserve">Fifth, this </w:t>
        </w:r>
        <w:r w:rsidR="00B14E30">
          <w:lastRenderedPageBreak/>
          <w:t>method was applied to a set of failed replications, to inspect whether</w:t>
        </w:r>
      </w:ins>
      <w:ins w:id="19" w:author="C.H.J. Hartgerink" w:date="2014-09-22T12:57:00Z">
        <w:r w:rsidR="00B14E30">
          <w:t xml:space="preserve"> the negative results were possibly false negative</w:t>
        </w:r>
      </w:ins>
      <w:r w:rsidR="00277B38" w:rsidRPr="00F16CE9">
        <w:t>.</w:t>
      </w:r>
      <w:commentRangeEnd w:id="17"/>
      <w:r w:rsidR="00B14E30">
        <w:rPr>
          <w:rStyle w:val="CommentReference"/>
        </w:rPr>
        <w:commentReference w:id="17"/>
      </w:r>
      <w:r w:rsidR="00993D18" w:rsidRPr="00F16CE9">
        <w:t xml:space="preserve"> We first review the theory to </w:t>
      </w:r>
      <w:r w:rsidR="004A5412" w:rsidRPr="00F16CE9">
        <w:t>our approach of detecting false negatives</w:t>
      </w:r>
      <w:r w:rsidR="00993D18" w:rsidRPr="00F16CE9">
        <w:t>, after which the method of our investigation is detailed. Subsequently, we present the results</w:t>
      </w:r>
      <w:r w:rsidR="005F1F51" w:rsidRPr="00F16CE9">
        <w:t xml:space="preserve"> and discuss </w:t>
      </w:r>
      <w:r w:rsidR="004A5412" w:rsidRPr="00F16CE9">
        <w:t>implications and limitations.</w:t>
      </w:r>
    </w:p>
    <w:p w14:paraId="2B06331F" w14:textId="526E2D29" w:rsidR="00570BB7" w:rsidRPr="00F16CE9" w:rsidRDefault="00570BB7" w:rsidP="00B21323">
      <w:pPr>
        <w:ind w:firstLine="567"/>
        <w:jc w:val="center"/>
        <w:rPr>
          <w:b/>
        </w:rPr>
      </w:pPr>
      <w:r w:rsidRPr="00F16CE9">
        <w:rPr>
          <w:b/>
        </w:rPr>
        <w:t>Theoretical framework</w:t>
      </w:r>
    </w:p>
    <w:p w14:paraId="05AAAEEB" w14:textId="340B20C9" w:rsidR="004A5412" w:rsidRPr="00F16CE9" w:rsidRDefault="004A5412" w:rsidP="00676F72">
      <w:pPr>
        <w:ind w:firstLine="567"/>
      </w:pPr>
      <w:r w:rsidRPr="00F16CE9">
        <w:t xml:space="preserve">In this section we review </w:t>
      </w:r>
      <w:r w:rsidR="00DF6C57" w:rsidRPr="00F16CE9">
        <w:t xml:space="preserve">how </w:t>
      </w:r>
      <w:r w:rsidR="008A3D94" w:rsidRPr="00F16CE9">
        <w:t xml:space="preserve">individual- and sets of </w:t>
      </w:r>
      <w:r w:rsidR="00DF6C57" w:rsidRPr="00F16CE9">
        <w:rPr>
          <w:i/>
        </w:rPr>
        <w:t>P</w:t>
      </w:r>
      <w:r w:rsidR="00DF6C57" w:rsidRPr="00F16CE9">
        <w:t xml:space="preserve">-values are distributed. We begin by </w:t>
      </w:r>
      <w:r w:rsidR="007322FF">
        <w:t>explaining</w:t>
      </w:r>
      <w:r w:rsidR="00DF6C57" w:rsidRPr="00F16CE9">
        <w:t xml:space="preserve"> the</w:t>
      </w:r>
      <w:r w:rsidR="007322FF">
        <w:t xml:space="preserve"> function of the </w:t>
      </w:r>
      <w:r w:rsidR="007322FF">
        <w:rPr>
          <w:i/>
        </w:rPr>
        <w:t>P-</w:t>
      </w:r>
      <w:r w:rsidR="007322FF">
        <w:t>value and the</w:t>
      </w:r>
      <w:r w:rsidR="00DF6C57" w:rsidRPr="00F16CE9">
        <w:t xml:space="preserve"> distribution of </w:t>
      </w:r>
      <w:r w:rsidR="007322FF">
        <w:t xml:space="preserve">one </w:t>
      </w:r>
      <w:r w:rsidR="00F95F03" w:rsidRPr="00F16CE9">
        <w:rPr>
          <w:i/>
        </w:rPr>
        <w:t>P-</w:t>
      </w:r>
      <w:r w:rsidR="00F95F03" w:rsidRPr="00F16CE9">
        <w:t>value</w:t>
      </w:r>
      <w:r w:rsidR="00756D1D" w:rsidRPr="00F16CE9">
        <w:t>, followed by the distribution of a</w:t>
      </w:r>
      <w:r w:rsidR="00F95F03" w:rsidRPr="00F16CE9">
        <w:t xml:space="preserve"> set of </w:t>
      </w:r>
      <w:r w:rsidR="00DF6C57" w:rsidRPr="00F16CE9">
        <w:rPr>
          <w:i/>
        </w:rPr>
        <w:t>P</w:t>
      </w:r>
      <w:r w:rsidR="00F95F03" w:rsidRPr="00F16CE9">
        <w:t>-values</w:t>
      </w:r>
      <w:r w:rsidR="00DF6C57" w:rsidRPr="00F16CE9">
        <w:t>. Subsequently,</w:t>
      </w:r>
      <w:r w:rsidR="007322FF">
        <w:t xml:space="preserve"> we propose a way to test </w:t>
      </w:r>
      <w:r w:rsidR="00DF6C57" w:rsidRPr="00F16CE9">
        <w:t xml:space="preserve">whether a collection of </w:t>
      </w:r>
      <w:r w:rsidR="007322FF">
        <w:t xml:space="preserve">results </w:t>
      </w:r>
      <w:r w:rsidR="00DF6C57" w:rsidRPr="00F16CE9">
        <w:t xml:space="preserve">across papers deviates from what would be expected under </w:t>
      </w:r>
      <w:r w:rsidR="00DF6C57" w:rsidRPr="00F16CE9">
        <w:rPr>
          <w:i/>
        </w:rPr>
        <w:t>H</w:t>
      </w:r>
      <w:r w:rsidR="00DF6C57" w:rsidRPr="00F16CE9">
        <w:rPr>
          <w:i/>
          <w:vertAlign w:val="subscript"/>
        </w:rPr>
        <w:t>0</w:t>
      </w:r>
      <w:r w:rsidR="007322FF">
        <w:t xml:space="preserve">. We also propose a way to test whether results deviate from </w:t>
      </w:r>
      <w:r w:rsidR="007322FF">
        <w:rPr>
          <w:i/>
        </w:rPr>
        <w:t>H</w:t>
      </w:r>
      <w:r w:rsidR="007322FF">
        <w:rPr>
          <w:i/>
          <w:vertAlign w:val="subscript"/>
        </w:rPr>
        <w:t>0</w:t>
      </w:r>
      <w:r w:rsidR="007322FF">
        <w:t xml:space="preserve"> within a paper. </w:t>
      </w:r>
    </w:p>
    <w:p w14:paraId="0D2923DE" w14:textId="6473028A" w:rsidR="003240FB" w:rsidRDefault="00680FF6" w:rsidP="00B21323">
      <w:pPr>
        <w:rPr>
          <w:b/>
        </w:rPr>
      </w:pPr>
      <w:r w:rsidRPr="00F16CE9">
        <w:rPr>
          <w:b/>
        </w:rPr>
        <w:t>D</w:t>
      </w:r>
      <w:r w:rsidR="003240FB" w:rsidRPr="00F16CE9">
        <w:rPr>
          <w:b/>
        </w:rPr>
        <w:t>istribution</w:t>
      </w:r>
      <w:r w:rsidRPr="00F16CE9">
        <w:rPr>
          <w:b/>
        </w:rPr>
        <w:t xml:space="preserve">s of </w:t>
      </w:r>
      <w:r w:rsidRPr="00F16CE9">
        <w:rPr>
          <w:b/>
          <w:i/>
        </w:rPr>
        <w:t>P</w:t>
      </w:r>
      <w:r w:rsidRPr="00F16CE9">
        <w:rPr>
          <w:b/>
        </w:rPr>
        <w:t>-values</w:t>
      </w:r>
    </w:p>
    <w:p w14:paraId="7FBD90EC" w14:textId="39EECBE5" w:rsidR="00453378" w:rsidRPr="00F16CE9" w:rsidRDefault="00E000B8" w:rsidP="00832121">
      <w:pPr>
        <w:ind w:firstLine="567"/>
      </w:pPr>
      <w:r>
        <w:t>A</w:t>
      </w:r>
      <w:r w:rsidR="00F95F03" w:rsidRPr="00F16CE9">
        <w:t xml:space="preserve"> single</w:t>
      </w:r>
      <w:r w:rsidR="00680FF6" w:rsidRPr="00F16CE9">
        <w:t xml:space="preserve"> </w:t>
      </w:r>
      <w:r w:rsidR="00A95DC0" w:rsidRPr="00F16CE9">
        <w:rPr>
          <w:i/>
        </w:rPr>
        <w:t>P-</w:t>
      </w:r>
      <w:r w:rsidR="00DF6C57" w:rsidRPr="00F16CE9">
        <w:t>value</w:t>
      </w:r>
      <w:r w:rsidR="00680FF6" w:rsidRPr="00F16CE9">
        <w:t xml:space="preserve"> </w:t>
      </w:r>
      <w:r w:rsidR="007E7A95">
        <w:t>is</w:t>
      </w:r>
      <w:r w:rsidR="00A95DC0" w:rsidRPr="00F16CE9">
        <w:t xml:space="preserve"> </w:t>
      </w:r>
      <w:r w:rsidR="00680FF6" w:rsidRPr="00F16CE9">
        <w:t xml:space="preserve">a </w:t>
      </w:r>
      <w:r w:rsidR="00A95DC0" w:rsidRPr="00F16CE9">
        <w:t xml:space="preserve">function of the </w:t>
      </w:r>
      <w:r w:rsidR="00832121">
        <w:t xml:space="preserve">population effect, the </w:t>
      </w:r>
      <w:r w:rsidR="00680FF6" w:rsidRPr="00F16CE9">
        <w:t xml:space="preserve">observed </w:t>
      </w:r>
      <w:r w:rsidR="00A95DC0" w:rsidRPr="00F16CE9">
        <w:t xml:space="preserve">effect </w:t>
      </w:r>
      <w:r>
        <w:t>and the precision of the estimate</w:t>
      </w:r>
      <w:r w:rsidR="00DF6C57" w:rsidRPr="00F16CE9">
        <w:t xml:space="preserve">. </w:t>
      </w:r>
      <w:r w:rsidR="00832121">
        <w:t xml:space="preserve">When the population effect is zero, the </w:t>
      </w:r>
      <w:r w:rsidR="00AE354F">
        <w:t>distribution</w:t>
      </w:r>
      <w:r w:rsidR="00832121">
        <w:t xml:space="preserve"> of one </w:t>
      </w:r>
      <w:r w:rsidR="00832121">
        <w:rPr>
          <w:i/>
        </w:rPr>
        <w:t>P-</w:t>
      </w:r>
      <w:r w:rsidR="00832121">
        <w:t xml:space="preserve">value is uniform, but when there is an effect, the distribution of one </w:t>
      </w:r>
      <w:r w:rsidR="00832121">
        <w:rPr>
          <w:i/>
        </w:rPr>
        <w:t>P-</w:t>
      </w:r>
      <w:r w:rsidR="00832121">
        <w:t xml:space="preserve">value becomes right skewed. More specifically, as </w:t>
      </w:r>
      <w:del w:id="20" w:author="C.H.J. Hartgerink" w:date="2014-09-17T11:53:00Z">
        <w:r w:rsidR="00832121" w:rsidDel="000927F9">
          <w:delText xml:space="preserve">the </w:delText>
        </w:r>
      </w:del>
      <w:r w:rsidR="00832121">
        <w:t>sample size increases</w:t>
      </w:r>
      <w:ins w:id="21" w:author="C.H.J. Hartgerink" w:date="2014-09-17T11:53:00Z">
        <w:r w:rsidR="000927F9">
          <w:t xml:space="preserve"> or measurement error decreases</w:t>
        </w:r>
      </w:ins>
      <w:r w:rsidR="00832121">
        <w:t xml:space="preserve">, the </w:t>
      </w:r>
      <w:r w:rsidR="00C02F5A">
        <w:t>precision</w:t>
      </w:r>
      <w:r w:rsidR="00832121">
        <w:t xml:space="preserve"> of the estimate </w:t>
      </w:r>
      <w:r w:rsidR="00C02F5A">
        <w:t>increases</w:t>
      </w:r>
      <w:r w:rsidR="00832121">
        <w:t xml:space="preserve"> and the </w:t>
      </w:r>
      <w:r w:rsidR="00C02F5A">
        <w:t>distribution</w:t>
      </w:r>
      <w:r w:rsidR="00832121">
        <w:t xml:space="preserve"> for </w:t>
      </w:r>
      <w:r w:rsidR="00C02F5A">
        <w:t>one</w:t>
      </w:r>
      <w:r w:rsidR="00832121">
        <w:t xml:space="preserve"> </w:t>
      </w:r>
      <w:r w:rsidR="00832121">
        <w:rPr>
          <w:i/>
        </w:rPr>
        <w:t>P-</w:t>
      </w:r>
      <w:r w:rsidR="00832121">
        <w:t xml:space="preserve">value becomes increasingly </w:t>
      </w:r>
      <w:r w:rsidR="00F54F23">
        <w:t xml:space="preserve">more </w:t>
      </w:r>
      <w:r w:rsidR="00832121">
        <w:t xml:space="preserve">right skewed. When the observed effect increases, </w:t>
      </w:r>
      <w:r w:rsidR="00832121">
        <w:rPr>
          <w:i/>
        </w:rPr>
        <w:t>P-</w:t>
      </w:r>
      <w:r w:rsidR="00832121">
        <w:t xml:space="preserve">values also become increasingly more right skewed and an example </w:t>
      </w:r>
      <w:r w:rsidR="00F54F23">
        <w:t xml:space="preserve">of this </w:t>
      </w:r>
      <w:r w:rsidR="00832121">
        <w:t>is depicted in Figure 1. In other words, when there is no effect present,</w:t>
      </w:r>
      <w:r w:rsidR="00832121">
        <w:rPr>
          <w:i/>
        </w:rPr>
        <w:t xml:space="preserve"> </w:t>
      </w:r>
      <w:r w:rsidR="00832121">
        <w:t xml:space="preserve">a </w:t>
      </w:r>
      <w:r w:rsidR="00832121">
        <w:rPr>
          <w:i/>
        </w:rPr>
        <w:t>P</w:t>
      </w:r>
      <w:r w:rsidR="00832121">
        <w:t xml:space="preserve">-value is uniform distributed and when there is an effect present, a </w:t>
      </w:r>
      <w:r w:rsidR="00832121">
        <w:rPr>
          <w:i/>
        </w:rPr>
        <w:t>P-</w:t>
      </w:r>
      <w:r w:rsidR="00832121">
        <w:t xml:space="preserve">value is right skew distributed. </w:t>
      </w:r>
      <w:r w:rsidR="00446C7F">
        <w:t xml:space="preserve">As the effect or </w:t>
      </w:r>
      <w:ins w:id="22" w:author="C.H.J. Hartgerink" w:date="2014-09-22T16:41:00Z">
        <w:r w:rsidR="00CD3F2C">
          <w:t xml:space="preserve">measurement </w:t>
        </w:r>
      </w:ins>
      <w:r w:rsidR="00446C7F">
        <w:t xml:space="preserve">precision increases, the right skew increases. </w:t>
      </w:r>
      <w:r w:rsidR="00832121">
        <w:t xml:space="preserve">This also generalizes to aggregated </w:t>
      </w:r>
      <w:r w:rsidR="00832121" w:rsidRPr="00832121">
        <w:rPr>
          <w:i/>
        </w:rPr>
        <w:t>P</w:t>
      </w:r>
      <w:r w:rsidR="00832121">
        <w:t xml:space="preserve">-values, where a set of </w:t>
      </w:r>
      <w:r w:rsidR="00832121">
        <w:rPr>
          <w:i/>
        </w:rPr>
        <w:t>P</w:t>
      </w:r>
      <w:r w:rsidR="00832121">
        <w:t xml:space="preserve">-values will be uniform distributed when there is no population effect and right skew distributed when there is a population effect, with more right skew as the population effect </w:t>
      </w:r>
      <w:r w:rsidR="00446C7F">
        <w:t xml:space="preserve">or precision </w:t>
      </w:r>
      <w:r w:rsidR="00832121">
        <w:t>increases</w:t>
      </w:r>
      <w:r w:rsidR="00892F56" w:rsidRPr="00F16CE9">
        <w:t xml:space="preserve">. In </w:t>
      </w:r>
      <w:r w:rsidR="0014035F" w:rsidRPr="00F16CE9">
        <w:t>this</w:t>
      </w:r>
      <w:r w:rsidR="00892F56" w:rsidRPr="00F16CE9">
        <w:t xml:space="preserve"> paper, only nonsignificant </w:t>
      </w:r>
      <w:r w:rsidR="00892F56" w:rsidRPr="00F16CE9">
        <w:rPr>
          <w:i/>
        </w:rPr>
        <w:t>P-</w:t>
      </w:r>
      <w:r w:rsidR="00892F56" w:rsidRPr="00F16CE9">
        <w:t>values are examined, but the tests we develop require random variables distributed in the state space [0; 1]. Hence</w:t>
      </w:r>
      <w:r w:rsidR="004626C1">
        <w:t>,</w:t>
      </w:r>
      <w:r w:rsidR="00892F56" w:rsidRPr="00F16CE9">
        <w:t xml:space="preserve"> we apply the following transformation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4C5B7C" w:rsidRPr="00F16CE9" w14:paraId="7D629DB4" w14:textId="77777777" w:rsidTr="00CC1149">
        <w:trPr>
          <w:trHeight w:val="557"/>
        </w:trPr>
        <w:tc>
          <w:tcPr>
            <w:tcW w:w="3024" w:type="dxa"/>
          </w:tcPr>
          <w:p w14:paraId="2508E2EF" w14:textId="77777777" w:rsidR="004C5B7C" w:rsidRPr="00F16CE9" w:rsidRDefault="004C5B7C" w:rsidP="00B21323">
            <w:pPr>
              <w:jc w:val="center"/>
            </w:pPr>
          </w:p>
        </w:tc>
        <w:tc>
          <w:tcPr>
            <w:tcW w:w="3024" w:type="dxa"/>
          </w:tcPr>
          <w:p w14:paraId="60F6A019" w14:textId="35BCF497" w:rsidR="004C5B7C" w:rsidRPr="00F16CE9" w:rsidRDefault="004C5B7C" w:rsidP="00B21323">
            <w:pPr>
              <w:jc w:val="center"/>
            </w:pPr>
            <w:r w:rsidRPr="00F16CE9">
              <w:rPr>
                <w:position w:val="-24"/>
              </w:rPr>
              <w:object w:dxaOrig="1280" w:dyaOrig="639" w14:anchorId="40AC8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9pt" o:ole="">
                  <v:imagedata r:id="rId11" o:title=""/>
                </v:shape>
                <o:OLEObject Type="Embed" ProgID="Equation.3" ShapeID="_x0000_i1025" DrawAspect="Content" ObjectID="_1473230716" r:id="rId12"/>
              </w:object>
            </w:r>
          </w:p>
        </w:tc>
        <w:tc>
          <w:tcPr>
            <w:tcW w:w="3024" w:type="dxa"/>
          </w:tcPr>
          <w:p w14:paraId="7068BE8A" w14:textId="0D038A98" w:rsidR="004C5B7C" w:rsidRPr="00F16CE9" w:rsidRDefault="004C5B7C" w:rsidP="00B21323">
            <w:pPr>
              <w:jc w:val="right"/>
            </w:pPr>
            <w:r w:rsidRPr="00F16CE9">
              <w:t>(</w:t>
            </w:r>
            <w:r w:rsidR="00841EE2">
              <w:t>1</w:t>
            </w:r>
            <w:r w:rsidRPr="00F16CE9">
              <w:t>)</w:t>
            </w:r>
          </w:p>
        </w:tc>
      </w:tr>
    </w:tbl>
    <w:p w14:paraId="56B5EB96" w14:textId="61A45B4C" w:rsidR="00EB2FB4" w:rsidRDefault="00453378" w:rsidP="00B21323">
      <w:r w:rsidRPr="00F16CE9">
        <w:t xml:space="preserve">where </w:t>
      </w:r>
      <w:r w:rsidRPr="00F16CE9">
        <w:rPr>
          <w:i/>
        </w:rPr>
        <w:t>p</w:t>
      </w:r>
      <w:r w:rsidRPr="00F16CE9">
        <w:rPr>
          <w:i/>
          <w:vertAlign w:val="subscript"/>
        </w:rPr>
        <w:t>i</w:t>
      </w:r>
      <w:r w:rsidRPr="00F16CE9">
        <w:rPr>
          <w:i/>
        </w:rPr>
        <w:t xml:space="preserve"> </w:t>
      </w:r>
      <w:r w:rsidRPr="00F16CE9">
        <w:t xml:space="preserve">is the vector of untransformed </w:t>
      </w:r>
      <w:r w:rsidRPr="00F16CE9">
        <w:rPr>
          <w:i/>
        </w:rPr>
        <w:t>P</w:t>
      </w:r>
      <w:r w:rsidRPr="00F16CE9">
        <w:t xml:space="preserve">-values, and α is the selected significance </w:t>
      </w:r>
      <w:r w:rsidR="0014035F" w:rsidRPr="00F16CE9">
        <w:t>cutoff (α = .05)</w:t>
      </w:r>
      <w:r w:rsidRPr="00F16CE9">
        <w:t>.</w:t>
      </w:r>
      <w:r w:rsidR="00325BC1" w:rsidRPr="00F16CE9">
        <w:t xml:space="preserve"> This </w:t>
      </w:r>
      <w:r w:rsidR="00892F56" w:rsidRPr="00F16CE9">
        <w:t>retains the</w:t>
      </w:r>
      <w:r w:rsidR="00325BC1" w:rsidRPr="00F16CE9">
        <w:t xml:space="preserve"> distributional properties of the original </w:t>
      </w:r>
      <w:r w:rsidR="00325BC1" w:rsidRPr="00F16CE9">
        <w:rPr>
          <w:i/>
        </w:rPr>
        <w:t>P</w:t>
      </w:r>
      <w:r w:rsidR="00D43CB4" w:rsidRPr="00F16CE9">
        <w:t xml:space="preserve">-values for </w:t>
      </w:r>
      <w:r w:rsidR="0014035F" w:rsidRPr="00F16CE9">
        <w:t xml:space="preserve">the selected </w:t>
      </w:r>
      <w:r w:rsidR="00892F56" w:rsidRPr="00F16CE9">
        <w:t xml:space="preserve">nonsignificant results. </w:t>
      </w:r>
    </w:p>
    <w:p w14:paraId="1B4F60EF" w14:textId="46E3AF6E" w:rsidR="00575917" w:rsidRPr="00575917" w:rsidRDefault="00575917" w:rsidP="00B21323">
      <w:pPr>
        <w:rPr>
          <w:b/>
        </w:rPr>
      </w:pPr>
      <w:r w:rsidRPr="00575917">
        <w:rPr>
          <w:b/>
        </w:rPr>
        <w:t xml:space="preserve">Testing for deviation from </w:t>
      </w:r>
      <w:r w:rsidRPr="00575917">
        <w:rPr>
          <w:b/>
          <w:i/>
        </w:rPr>
        <w:t>H</w:t>
      </w:r>
      <w:r w:rsidRPr="00575917">
        <w:rPr>
          <w:b/>
          <w:i/>
          <w:vertAlign w:val="subscript"/>
        </w:rPr>
        <w:t>0</w:t>
      </w:r>
      <w:r>
        <w:rPr>
          <w:b/>
        </w:rPr>
        <w:t xml:space="preserve"> in a set of </w:t>
      </w:r>
      <w:r w:rsidR="006773B7">
        <w:rPr>
          <w:b/>
        </w:rPr>
        <w:t xml:space="preserve">nonsignificant </w:t>
      </w:r>
      <w:r>
        <w:rPr>
          <w:b/>
        </w:rPr>
        <w:t>results</w:t>
      </w:r>
    </w:p>
    <w:p w14:paraId="1C36A4EC" w14:textId="29F7A1E4" w:rsidR="00205A5D" w:rsidRPr="00F16CE9" w:rsidRDefault="00770B33" w:rsidP="00B21323">
      <w:pPr>
        <w:ind w:firstLine="567"/>
      </w:pPr>
      <w:r w:rsidRPr="00F16CE9">
        <w:t xml:space="preserve">We outline two tests to </w:t>
      </w:r>
      <w:r w:rsidR="0014035F" w:rsidRPr="00F16CE9">
        <w:t>inspect</w:t>
      </w:r>
      <w:r w:rsidRPr="00F16CE9">
        <w:t xml:space="preserve"> whether observed</w:t>
      </w:r>
      <w:r w:rsidR="0014035F" w:rsidRPr="00F16CE9">
        <w:t>, nonsignificant</w:t>
      </w:r>
      <w:r w:rsidRPr="00F16CE9">
        <w:t xml:space="preserve"> results </w:t>
      </w:r>
      <w:r w:rsidR="00575917">
        <w:t>deviate</w:t>
      </w:r>
      <w:r w:rsidRPr="00F16CE9">
        <w:t xml:space="preserve"> </w:t>
      </w:r>
      <w:r w:rsidR="00575917">
        <w:t>from</w:t>
      </w:r>
      <w:r w:rsidRPr="00F16CE9">
        <w:t xml:space="preserve"> </w:t>
      </w:r>
      <w:r w:rsidRPr="00F16CE9">
        <w:rPr>
          <w:i/>
        </w:rPr>
        <w:t>H</w:t>
      </w:r>
      <w:r w:rsidRPr="00F16CE9">
        <w:rPr>
          <w:i/>
          <w:vertAlign w:val="subscript"/>
        </w:rPr>
        <w:t>0</w:t>
      </w:r>
      <w:r w:rsidRPr="00F16CE9">
        <w:t>.</w:t>
      </w:r>
      <w:r w:rsidRPr="00F16CE9">
        <w:rPr>
          <w:i/>
        </w:rPr>
        <w:t xml:space="preserve"> </w:t>
      </w:r>
      <w:r w:rsidR="00205A5D" w:rsidRPr="00F16CE9">
        <w:t xml:space="preserve">First, </w:t>
      </w:r>
      <w:r w:rsidR="0066669F" w:rsidRPr="00F16CE9">
        <w:t xml:space="preserve">we outline </w:t>
      </w:r>
      <w:r w:rsidR="00575917">
        <w:t xml:space="preserve">a test to inspect whether observed </w:t>
      </w:r>
      <w:r w:rsidR="006773B7">
        <w:t xml:space="preserve">nonsignificant </w:t>
      </w:r>
      <w:r w:rsidR="00575917">
        <w:t xml:space="preserve">effects deviate from what </w:t>
      </w:r>
      <w:r w:rsidR="006773B7">
        <w:t xml:space="preserve">would be </w:t>
      </w:r>
      <w:r w:rsidRPr="00F16CE9">
        <w:t xml:space="preserve">expected </w:t>
      </w:r>
      <w:r w:rsidR="00575917">
        <w:t xml:space="preserve">under </w:t>
      </w:r>
      <w:r w:rsidR="00575917">
        <w:rPr>
          <w:i/>
        </w:rPr>
        <w:t>H</w:t>
      </w:r>
      <w:r w:rsidR="00575917">
        <w:rPr>
          <w:i/>
          <w:vertAlign w:val="subscript"/>
        </w:rPr>
        <w:t>0</w:t>
      </w:r>
      <w:r w:rsidR="00575917">
        <w:t>, by computing an expected effect distribution</w:t>
      </w:r>
      <w:r w:rsidRPr="00F16CE9">
        <w:t xml:space="preserve">. </w:t>
      </w:r>
      <w:r w:rsidR="00205A5D" w:rsidRPr="00F16CE9">
        <w:t xml:space="preserve">Second, we review </w:t>
      </w:r>
      <w:r w:rsidR="00575917">
        <w:t xml:space="preserve">the Fisher method, which </w:t>
      </w:r>
      <w:r w:rsidR="00205A5D" w:rsidRPr="00F16CE9">
        <w:t>test</w:t>
      </w:r>
      <w:r w:rsidRPr="00F16CE9">
        <w:t xml:space="preserve">s whether a set of </w:t>
      </w:r>
      <w:r w:rsidRPr="00F16CE9">
        <w:rPr>
          <w:i/>
        </w:rPr>
        <w:t>P-</w:t>
      </w:r>
      <w:r w:rsidRPr="00F16CE9">
        <w:t>values is uniformly distributed.</w:t>
      </w:r>
    </w:p>
    <w:p w14:paraId="120A1378" w14:textId="057579DB" w:rsidR="00412FE4" w:rsidRPr="00F16CE9" w:rsidRDefault="00445E9E" w:rsidP="00B21323">
      <w:pPr>
        <w:ind w:firstLine="567"/>
      </w:pPr>
      <w:r w:rsidRPr="00F16CE9">
        <w:t xml:space="preserve">To test the null hypothesis of no effect in a set of results, the observed effect distribution </w:t>
      </w:r>
      <w:r w:rsidR="00C02F5A">
        <w:t>is</w:t>
      </w:r>
      <w:r w:rsidRPr="00F16CE9">
        <w:t xml:space="preserve"> compared with the expected effect distribution under </w:t>
      </w:r>
      <w:r w:rsidRPr="00F16CE9">
        <w:rPr>
          <w:i/>
        </w:rPr>
        <w:t>H</w:t>
      </w:r>
      <w:r w:rsidRPr="00F16CE9">
        <w:rPr>
          <w:i/>
          <w:vertAlign w:val="subscript"/>
        </w:rPr>
        <w:t>0</w:t>
      </w:r>
      <w:r w:rsidRPr="00F16CE9">
        <w:t xml:space="preserve">. Under </w:t>
      </w:r>
      <w:r w:rsidRPr="00F16CE9">
        <w:rPr>
          <w:i/>
        </w:rPr>
        <w:t>H</w:t>
      </w:r>
      <w:r w:rsidRPr="00F16CE9">
        <w:rPr>
          <w:i/>
          <w:vertAlign w:val="subscript"/>
        </w:rPr>
        <w:t>0</w:t>
      </w:r>
      <w:r w:rsidR="00F54F23">
        <w:t>,</w:t>
      </w:r>
      <w:r w:rsidRPr="00F16CE9">
        <w:rPr>
          <w:i/>
        </w:rPr>
        <w:t xml:space="preserve"> </w:t>
      </w:r>
      <w:r w:rsidRPr="00F16CE9">
        <w:t xml:space="preserve">the </w:t>
      </w:r>
      <w:r w:rsidRPr="00F16CE9">
        <w:rPr>
          <w:i/>
        </w:rPr>
        <w:t>P</w:t>
      </w:r>
      <w:r w:rsidRPr="00F16CE9">
        <w:t>-value distribution is known to be uniform</w:t>
      </w:r>
      <w:r w:rsidR="004C7732" w:rsidRPr="00F16CE9">
        <w:t xml:space="preserve"> and</w:t>
      </w:r>
      <w:r w:rsidR="00C02F5A">
        <w:t>,</w:t>
      </w:r>
      <w:r w:rsidR="004C7732" w:rsidRPr="00F16CE9">
        <w:t xml:space="preserve"> g</w:t>
      </w:r>
      <w:r w:rsidR="0015620F" w:rsidRPr="00F16CE9">
        <w:t xml:space="preserve">iven </w:t>
      </w:r>
      <w:r w:rsidR="004C7732" w:rsidRPr="00F16CE9">
        <w:t xml:space="preserve">this </w:t>
      </w:r>
      <w:r w:rsidR="0015620F" w:rsidRPr="00F16CE9">
        <w:t xml:space="preserve">uniformity, </w:t>
      </w:r>
      <w:r w:rsidRPr="00F16CE9">
        <w:t xml:space="preserve">the </w:t>
      </w:r>
      <w:r w:rsidR="00575917">
        <w:t xml:space="preserve">probability density function </w:t>
      </w:r>
      <w:r w:rsidR="002E5D53" w:rsidRPr="00F16CE9">
        <w:t xml:space="preserve">of </w:t>
      </w:r>
      <w:r w:rsidR="00575917">
        <w:t xml:space="preserve">an </w:t>
      </w:r>
      <w:r w:rsidR="002E5D53" w:rsidRPr="00F16CE9">
        <w:t xml:space="preserve">effect </w:t>
      </w:r>
      <w:r w:rsidRPr="00F16CE9">
        <w:t xml:space="preserve">can be </w:t>
      </w:r>
      <w:r w:rsidR="0015620F" w:rsidRPr="00F16CE9">
        <w:t>computed</w:t>
      </w:r>
      <w:r w:rsidRPr="00F16CE9">
        <w:t xml:space="preserve"> via </w:t>
      </w:r>
      <w:r w:rsidR="00575917">
        <w:t xml:space="preserve">its </w:t>
      </w:r>
      <w:r w:rsidRPr="00F16CE9">
        <w:t>degrees of freedom.</w:t>
      </w:r>
      <w:r w:rsidR="002E5D53" w:rsidRPr="00F16CE9">
        <w:t xml:space="preserve"> Subsequently, the </w:t>
      </w:r>
      <w:r w:rsidR="00D87E9C" w:rsidRPr="00F16CE9">
        <w:t xml:space="preserve">expected </w:t>
      </w:r>
      <w:r w:rsidR="002E5D53" w:rsidRPr="00F16CE9">
        <w:t>distribution of a set of results is the aggregate of the distributions of the individual effects</w:t>
      </w:r>
      <w:r w:rsidR="004C7732" w:rsidRPr="00F16CE9">
        <w:t xml:space="preserve"> given uniformity</w:t>
      </w:r>
      <w:r w:rsidR="002E5D53" w:rsidRPr="00F16CE9">
        <w:t>.</w:t>
      </w:r>
      <w:r w:rsidR="00D87E9C" w:rsidRPr="00F16CE9">
        <w:t xml:space="preserve"> Th</w:t>
      </w:r>
      <w:r w:rsidR="00A65D97" w:rsidRPr="00F16CE9">
        <w:t>is expected effect distribution can then be compared with the</w:t>
      </w:r>
      <w:r w:rsidR="00D87E9C" w:rsidRPr="00F16CE9">
        <w:t xml:space="preserve"> observed </w:t>
      </w:r>
      <w:r w:rsidR="004C7732" w:rsidRPr="00F16CE9">
        <w:t xml:space="preserve">effect </w:t>
      </w:r>
      <w:r w:rsidR="00D87E9C" w:rsidRPr="00F16CE9">
        <w:t>distribution</w:t>
      </w:r>
      <w:r w:rsidR="005F214A">
        <w:t xml:space="preserve"> to test whether there is evidence </w:t>
      </w:r>
      <w:r w:rsidR="00A65D97" w:rsidRPr="00F16CE9">
        <w:t>that the observed effect distribution</w:t>
      </w:r>
      <w:r w:rsidR="00D87E9C" w:rsidRPr="00F16CE9">
        <w:t xml:space="preserve"> </w:t>
      </w:r>
      <w:r w:rsidR="00A65D97" w:rsidRPr="00F16CE9">
        <w:t>deviates from a null effect distribution</w:t>
      </w:r>
      <w:r w:rsidR="005F214A">
        <w:t>, indicating the presence of an effect</w:t>
      </w:r>
      <w:r w:rsidR="00A65D97" w:rsidRPr="00F16CE9">
        <w:t>.</w:t>
      </w:r>
      <w:r w:rsidR="0015620F" w:rsidRPr="00F16CE9">
        <w:t xml:space="preserve"> </w:t>
      </w:r>
    </w:p>
    <w:p w14:paraId="6406CB4B" w14:textId="0F7676D4" w:rsidR="00236040" w:rsidRPr="00F16CE9" w:rsidRDefault="004C7732" w:rsidP="006773B7">
      <w:pPr>
        <w:ind w:firstLine="567"/>
      </w:pPr>
      <w:r w:rsidRPr="00F16CE9">
        <w:t xml:space="preserve">To test for false negatives within </w:t>
      </w:r>
      <w:r w:rsidR="005F214A">
        <w:t>one</w:t>
      </w:r>
      <w:r w:rsidRPr="00F16CE9">
        <w:t xml:space="preserve"> paper we use t</w:t>
      </w:r>
      <w:r w:rsidR="00D87E9C" w:rsidRPr="00F16CE9">
        <w:t xml:space="preserve">he </w:t>
      </w:r>
      <w:r w:rsidR="0015620F" w:rsidRPr="00F16CE9">
        <w:t>Fisher method</w:t>
      </w:r>
      <w:r w:rsidRPr="00F16CE9">
        <w:t>, which</w:t>
      </w:r>
      <w:r w:rsidR="0015620F" w:rsidRPr="00F16CE9">
        <w:t xml:space="preserve"> tests whether </w:t>
      </w:r>
      <w:r w:rsidR="00D87E9C" w:rsidRPr="00F16CE9">
        <w:t xml:space="preserve">a set of </w:t>
      </w:r>
      <w:r w:rsidR="00A65D97" w:rsidRPr="00F16CE9">
        <w:t xml:space="preserve">observed </w:t>
      </w:r>
      <w:r w:rsidR="00703455" w:rsidRPr="00F16CE9">
        <w:rPr>
          <w:i/>
        </w:rPr>
        <w:t>P</w:t>
      </w:r>
      <w:r w:rsidR="00703455" w:rsidRPr="00F16CE9">
        <w:t>-values</w:t>
      </w:r>
      <w:r w:rsidR="00D87E9C" w:rsidRPr="00F16CE9">
        <w:t xml:space="preserve"> </w:t>
      </w:r>
      <w:r w:rsidR="0015620F" w:rsidRPr="00F16CE9">
        <w:t xml:space="preserve">is uniformly distributed </w:t>
      </w:r>
      <w:r w:rsidR="00461A1F" w:rsidRPr="00F16CE9">
        <w:fldChar w:fldCharType="begin" w:fldLock="1"/>
      </w:r>
      <w:r w:rsidR="00233803">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461A1F" w:rsidRPr="00F16CE9">
        <w:fldChar w:fldCharType="separate"/>
      </w:r>
      <w:r w:rsidR="00461A1F" w:rsidRPr="00F16CE9">
        <w:rPr>
          <w:noProof/>
        </w:rPr>
        <w:t>(Fisher, 1932)</w:t>
      </w:r>
      <w:r w:rsidR="00461A1F" w:rsidRPr="00F16CE9">
        <w:fldChar w:fldCharType="end"/>
      </w:r>
      <w:r w:rsidR="00E827F8" w:rsidRPr="00F16CE9">
        <w:t xml:space="preserve">. </w:t>
      </w:r>
      <w:r w:rsidR="000568DB" w:rsidRPr="00F16CE9">
        <w:t>This technique was initially introduced as a meta-analytic technique, to synthesize results across studies and indicate</w:t>
      </w:r>
      <w:r w:rsidR="00DF0988" w:rsidRPr="00F16CE9">
        <w:t>s</w:t>
      </w:r>
      <w:r w:rsidR="000568DB" w:rsidRPr="00F16CE9">
        <w:t xml:space="preserve"> whether</w:t>
      </w:r>
      <w:r w:rsidR="006773B7">
        <w:t xml:space="preserve"> there is evidence for deviation from </w:t>
      </w:r>
      <w:r w:rsidR="006773B7">
        <w:rPr>
          <w:i/>
        </w:rPr>
        <w:t>H</w:t>
      </w:r>
      <w:r w:rsidR="006773B7">
        <w:rPr>
          <w:i/>
          <w:vertAlign w:val="subscript"/>
        </w:rPr>
        <w:t>0</w:t>
      </w:r>
      <w:r w:rsidR="006773B7">
        <w:t xml:space="preserve"> in a set of results</w:t>
      </w:r>
      <w:r w:rsidR="000568DB" w:rsidRPr="00F16CE9">
        <w:t xml:space="preserve"> </w:t>
      </w:r>
      <w:r w:rsidR="000568DB" w:rsidRPr="00F16CE9">
        <w:fldChar w:fldCharType="begin" w:fldLock="1"/>
      </w:r>
      <w:r w:rsidR="00233803">
        <w:instrText>ADDIN CSL_CITATION { "citationItems" : [ { "id" : "ITEM-1", "itemData" : { "ISBN" : "0-12-336380-2", "author" : [ { "dropping-particle" : "V.", "family" : "Hedges", "given" : "Larry", "non-dropping-particle" : "", "parse-names" : false, "suffix" : "" }, { "dropping-particle" : "", "family" : "Olkin", "given" : "Ingram", "non-dropping-particle" : "", "parse-names" : false, "suffix" : "" } ], "id" : "ITEM-1", "issued" : { "date-parts" : [ [ "1985" ] ] }, "publisher" : "Academic Press", "publisher-place" : "London, United Kingdom", "title" : "Statistical Methods for Meta-analysis", "type" : "book" }, "uris" : [ "http://www.mendeley.com/documents/?uuid=3cbf20b9-9d3a-4a04-93de-4f92ba00cef3" ] } ], "mendeley" : { "manualFormatting" : "(Hedges &amp; Olkin, 1985", "previouslyFormattedCitation" : "(Hedges &amp; Olkin, 1985)" }, "properties" : { "noteIndex" : 0 }, "schema" : "https://github.com/citation-style-language/schema/raw/master/csl-citation.json" }</w:instrText>
      </w:r>
      <w:r w:rsidR="000568DB" w:rsidRPr="00F16CE9">
        <w:fldChar w:fldCharType="separate"/>
      </w:r>
      <w:r w:rsidR="000568DB" w:rsidRPr="00F16CE9">
        <w:rPr>
          <w:noProof/>
        </w:rPr>
        <w:t>(Hedges &amp; Olkin, 1985</w:t>
      </w:r>
      <w:r w:rsidR="000568DB" w:rsidRPr="00F16CE9">
        <w:fldChar w:fldCharType="end"/>
      </w:r>
      <w:r w:rsidR="000568DB" w:rsidRPr="00F16CE9">
        <w:fldChar w:fldCharType="begin" w:fldLock="1"/>
      </w:r>
      <w:r w:rsidR="00233803">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 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"id" : "ITEM-1",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"manualFormatting" : "; Hong &amp; Breitling, 2008)", "previouslyFormattedCitation" : "(Hong &amp; Breitling, 2008)" }, "properties" : { "noteIndex" : 0 }, "schema" : "https://github.com/citation-style-language/schema/raw/master/csl-citation.json" }</w:instrText>
      </w:r>
      <w:r w:rsidR="000568DB" w:rsidRPr="00F16CE9">
        <w:fldChar w:fldCharType="separate"/>
      </w:r>
      <w:r w:rsidR="000568DB" w:rsidRPr="00F16CE9">
        <w:rPr>
          <w:noProof/>
        </w:rPr>
        <w:t>; Hong &amp; Breitling, 2008)</w:t>
      </w:r>
      <w:r w:rsidR="000568DB" w:rsidRPr="00F16CE9">
        <w:fldChar w:fldCharType="end"/>
      </w:r>
      <w:r w:rsidR="004626C1">
        <w:t xml:space="preserve">. </w:t>
      </w:r>
      <w:r w:rsidR="00C02F5A">
        <w:t xml:space="preserve">We apply this method to test whether </w:t>
      </w:r>
      <w:r w:rsidR="00C02F5A">
        <w:rPr>
          <w:i/>
        </w:rPr>
        <w:t>H</w:t>
      </w:r>
      <w:r w:rsidR="00C02F5A">
        <w:rPr>
          <w:i/>
          <w:vertAlign w:val="subscript"/>
        </w:rPr>
        <w:t>0</w:t>
      </w:r>
      <w:r w:rsidR="00C02F5A">
        <w:t xml:space="preserve"> (i.e., uniformity) holds for the nonsignificant results in a paper.</w:t>
      </w:r>
      <w:r w:rsidR="00F54F23">
        <w:t xml:space="preserve"> In other words, the null we test with the Fisher method is that the nonsignificant results are true negative.</w:t>
      </w:r>
      <w:r w:rsidR="00C02F5A">
        <w:rPr>
          <w:i/>
        </w:rPr>
        <w:t xml:space="preserve"> </w:t>
      </w:r>
      <w:r w:rsidR="00C02F5A">
        <w:t>I</w:t>
      </w:r>
      <w:r w:rsidR="00C02F5A" w:rsidRPr="00F16CE9">
        <w:t>f significant</w:t>
      </w:r>
      <w:r w:rsidR="00C02F5A">
        <w:t xml:space="preserve">, we conclude that a false negative has occurred in that paper. </w:t>
      </w:r>
      <w:r w:rsidR="004626C1">
        <w:t xml:space="preserve">The Fisher method </w:t>
      </w:r>
      <w:r w:rsidR="00E827F8" w:rsidRPr="00F16CE9">
        <w:t xml:space="preserve">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52F6E51F" w14:textId="77777777" w:rsidTr="00DF0988">
        <w:trPr>
          <w:trHeight w:val="709"/>
        </w:trPr>
        <w:tc>
          <w:tcPr>
            <w:tcW w:w="3024" w:type="dxa"/>
          </w:tcPr>
          <w:p w14:paraId="3E2FE06D" w14:textId="77777777" w:rsidR="00CC1149" w:rsidRPr="00F16CE9" w:rsidRDefault="00CC1149" w:rsidP="00B21323">
            <w:pPr>
              <w:jc w:val="center"/>
            </w:pPr>
          </w:p>
        </w:tc>
        <w:tc>
          <w:tcPr>
            <w:tcW w:w="3024" w:type="dxa"/>
          </w:tcPr>
          <w:p w14:paraId="4DC18E89" w14:textId="16BF0459" w:rsidR="00CC1149" w:rsidRPr="00F16CE9" w:rsidRDefault="00CC1149" w:rsidP="00B21323">
            <w:pPr>
              <w:jc w:val="center"/>
            </w:pPr>
            <w:r w:rsidRPr="00F16CE9">
              <w:rPr>
                <w:position w:val="-28"/>
              </w:rPr>
              <w:object w:dxaOrig="2040" w:dyaOrig="680" w14:anchorId="1C52276B">
                <v:shape id="_x0000_i1026" type="#_x0000_t75" style="width:100.05pt;height:36.45pt" o:ole="">
                  <v:imagedata r:id="rId13" o:title=""/>
                </v:shape>
                <o:OLEObject Type="Embed" ProgID="Equation.3" ShapeID="_x0000_i1026" DrawAspect="Content" ObjectID="_1473230717" r:id="rId14"/>
              </w:object>
            </w:r>
          </w:p>
        </w:tc>
        <w:tc>
          <w:tcPr>
            <w:tcW w:w="3024" w:type="dxa"/>
          </w:tcPr>
          <w:p w14:paraId="15860EEA" w14:textId="5BE89E57" w:rsidR="00CC1149" w:rsidRPr="00F16CE9" w:rsidRDefault="00CC1149" w:rsidP="00B21323">
            <w:pPr>
              <w:jc w:val="right"/>
            </w:pPr>
            <w:r w:rsidRPr="00F16CE9">
              <w:t>(</w:t>
            </w:r>
            <w:r w:rsidR="00841EE2">
              <w:t>2</w:t>
            </w:r>
            <w:r w:rsidRPr="00F16CE9">
              <w:t>)</w:t>
            </w:r>
          </w:p>
        </w:tc>
      </w:tr>
    </w:tbl>
    <w:p w14:paraId="095E473D" w14:textId="19534378" w:rsidR="007D7907" w:rsidRPr="00F16CE9" w:rsidRDefault="00236040" w:rsidP="00B21323">
      <w:r w:rsidRPr="00F16CE9">
        <w:t xml:space="preserve">where </w:t>
      </w:r>
      <w:r w:rsidRPr="00F16CE9">
        <w:rPr>
          <w:i/>
        </w:rPr>
        <w:t>p</w:t>
      </w:r>
      <w:r w:rsidRPr="00F16CE9">
        <w:rPr>
          <w:i/>
          <w:vertAlign w:val="subscript"/>
        </w:rPr>
        <w:t>i</w:t>
      </w:r>
      <w:r w:rsidR="00CC39B8" w:rsidRPr="00F16CE9">
        <w:t xml:space="preserve"> </w:t>
      </w:r>
      <w:r w:rsidRPr="00F16CE9">
        <w:t xml:space="preserve">is a vector of independent </w:t>
      </w:r>
      <w:r w:rsidRPr="00F16CE9">
        <w:rPr>
          <w:i/>
        </w:rPr>
        <w:t>P-</w:t>
      </w:r>
      <w:r w:rsidRPr="00F16CE9">
        <w:t>values</w:t>
      </w:r>
      <w:r w:rsidR="005F214A">
        <w:t xml:space="preserve">, </w:t>
      </w:r>
      <w:r w:rsidRPr="00F16CE9">
        <w:rPr>
          <w:i/>
        </w:rPr>
        <w:t xml:space="preserve">k </w:t>
      </w:r>
      <w:r w:rsidRPr="00F16CE9">
        <w:t>is the number of values in this vector</w:t>
      </w:r>
      <w:r w:rsidR="005F214A">
        <w:t>, and χ</w:t>
      </w:r>
      <w:r w:rsidR="005F214A">
        <w:rPr>
          <w:vertAlign w:val="superscript"/>
        </w:rPr>
        <w:t>2</w:t>
      </w:r>
      <w:r w:rsidR="005F214A">
        <w:t xml:space="preserve"> has</w:t>
      </w:r>
      <w:r w:rsidR="004626C1" w:rsidRPr="00F16CE9">
        <w:t xml:space="preserve"> 2</w:t>
      </w:r>
      <w:r w:rsidR="004626C1" w:rsidRPr="00F16CE9">
        <w:rPr>
          <w:i/>
        </w:rPr>
        <w:t xml:space="preserve">k </w:t>
      </w:r>
      <w:r w:rsidR="004626C1" w:rsidRPr="00F16CE9">
        <w:t>degrees of freedom</w:t>
      </w:r>
      <w:r w:rsidR="005F214A">
        <w:t xml:space="preserve">. </w:t>
      </w:r>
      <w:r w:rsidR="00C02F5A">
        <w:t xml:space="preserve">We </w:t>
      </w:r>
      <w:r w:rsidR="006773B7">
        <w:t xml:space="preserve">apply </w:t>
      </w:r>
      <w:r w:rsidR="00C02F5A">
        <w:t xml:space="preserve">the transformed nonsignificant </w:t>
      </w:r>
      <w:r w:rsidR="00C02F5A" w:rsidRPr="00C02F5A">
        <w:rPr>
          <w:i/>
        </w:rPr>
        <w:t>P</w:t>
      </w:r>
      <w:r w:rsidR="00C02F5A">
        <w:rPr>
          <w:i/>
        </w:rPr>
        <w:t>-</w:t>
      </w:r>
      <w:r w:rsidR="006773B7">
        <w:t>values (see Equation 1)</w:t>
      </w:r>
      <w:r w:rsidR="00C02F5A">
        <w:t xml:space="preserve"> </w:t>
      </w:r>
      <w:r w:rsidR="006773B7">
        <w:t xml:space="preserve">in </w:t>
      </w:r>
      <w:r w:rsidR="00C02F5A">
        <w:t>this test.</w:t>
      </w:r>
      <w:r w:rsidR="005F214A">
        <w:t xml:space="preserve"> </w:t>
      </w:r>
    </w:p>
    <w:p w14:paraId="13C267C5" w14:textId="27ECBF78" w:rsidR="001C29F2" w:rsidRPr="00F16CE9" w:rsidRDefault="00785BC6" w:rsidP="00B21323">
      <w:pPr>
        <w:ind w:firstLine="567"/>
        <w:jc w:val="center"/>
        <w:rPr>
          <w:b/>
        </w:rPr>
      </w:pPr>
      <w:r w:rsidRPr="00F16CE9">
        <w:rPr>
          <w:b/>
        </w:rPr>
        <w:t>Method</w:t>
      </w:r>
    </w:p>
    <w:p w14:paraId="3EACF929" w14:textId="4AADE061" w:rsidR="00077892" w:rsidRPr="00F16CE9" w:rsidRDefault="00077892" w:rsidP="00B21323">
      <w:pPr>
        <w:rPr>
          <w:b/>
        </w:rPr>
      </w:pPr>
      <w:r w:rsidRPr="00F16CE9">
        <w:rPr>
          <w:b/>
        </w:rPr>
        <w:t>Procedure</w:t>
      </w:r>
    </w:p>
    <w:p w14:paraId="306A72BD" w14:textId="17BB6579" w:rsidR="002460A4" w:rsidRDefault="007718C8" w:rsidP="00B21323">
      <w:pPr>
        <w:ind w:firstLine="567"/>
      </w:pPr>
      <w:r w:rsidRPr="00F16CE9">
        <w:t xml:space="preserve">APA style test statistics were </w:t>
      </w:r>
      <w:r w:rsidR="00E80880" w:rsidRPr="00F16CE9">
        <w:t xml:space="preserve">collected from </w:t>
      </w:r>
      <w:del w:id="23" w:author="C.H.J. Hartgerink" w:date="2014-09-17T11:54:00Z">
        <w:r w:rsidR="00E80880" w:rsidRPr="00F16CE9" w:rsidDel="000927F9">
          <w:delText xml:space="preserve">8 </w:delText>
        </w:r>
      </w:del>
      <w:ins w:id="24" w:author="C.H.J. Hartgerink" w:date="2014-09-17T11:54:00Z">
        <w:r w:rsidR="000927F9">
          <w:t>eight</w:t>
        </w:r>
        <w:r w:rsidR="000927F9" w:rsidRPr="00F16CE9">
          <w:t xml:space="preserve"> </w:t>
        </w:r>
      </w:ins>
      <w:r w:rsidR="00E80880" w:rsidRPr="00F16CE9">
        <w:t>psychological journals</w:t>
      </w:r>
      <w:r w:rsidRPr="00F16CE9">
        <w:t>.</w:t>
      </w:r>
      <w:r w:rsidR="00E80880" w:rsidRPr="00F16CE9">
        <w:t xml:space="preserve"> </w:t>
      </w:r>
      <w:r w:rsidR="0064647B" w:rsidRPr="00F16CE9">
        <w:t xml:space="preserve">APA style </w:t>
      </w:r>
      <w:r w:rsidR="007561F9" w:rsidRPr="00F16CE9">
        <w:t>is defined</w:t>
      </w:r>
      <w:r w:rsidR="0064647B" w:rsidRPr="00F16CE9">
        <w:t xml:space="preserve"> as the form</w:t>
      </w:r>
      <w:r w:rsidR="00B859B9" w:rsidRPr="00F16CE9">
        <w:t xml:space="preserve">at where, in the following order, </w:t>
      </w:r>
      <w:r w:rsidR="0064647B" w:rsidRPr="00F16CE9">
        <w:t xml:space="preserve">the type of test statistic is reported, the degrees of freedom (if applicable), the observed test value, and the </w:t>
      </w:r>
      <w:r w:rsidR="0064647B" w:rsidRPr="00F16CE9">
        <w:rPr>
          <w:i/>
        </w:rPr>
        <w:t>P</w:t>
      </w:r>
      <w:r w:rsidR="0064647B" w:rsidRPr="00F16CE9">
        <w:t>-value</w:t>
      </w:r>
      <w:r w:rsidR="00417E83" w:rsidRPr="00F16CE9">
        <w:t xml:space="preserve"> (e.g.</w:t>
      </w:r>
      <w:r w:rsidR="0064647B" w:rsidRPr="00F16CE9">
        <w:t xml:space="preserve">, </w:t>
      </w:r>
      <w:r w:rsidR="0064647B" w:rsidRPr="00F16CE9">
        <w:rPr>
          <w:i/>
        </w:rPr>
        <w:t>t</w:t>
      </w:r>
      <w:r w:rsidR="0064647B" w:rsidRPr="00F16CE9">
        <w:t xml:space="preserve">(85) = 2.86, </w:t>
      </w:r>
      <w:r w:rsidR="0064647B" w:rsidRPr="00F16CE9">
        <w:rPr>
          <w:i/>
        </w:rPr>
        <w:t xml:space="preserve">p </w:t>
      </w:r>
      <w:r w:rsidR="0064647B" w:rsidRPr="00F16CE9">
        <w:t>= .005</w:t>
      </w:r>
      <w:r w:rsidR="007561F9" w:rsidRPr="00F16CE9">
        <w:t xml:space="preserve">; </w:t>
      </w:r>
      <w:r w:rsidR="007561F9" w:rsidRPr="00F16CE9">
        <w:fldChar w:fldCharType="begin" w:fldLock="1"/>
      </w:r>
      <w:r w:rsidR="00233803">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7561F9" w:rsidRPr="00F16CE9">
        <w:fldChar w:fldCharType="separate"/>
      </w:r>
      <w:r w:rsidR="007561F9" w:rsidRPr="00F16CE9">
        <w:rPr>
          <w:noProof/>
        </w:rPr>
        <w:t>American Psychological Association, 2010)</w:t>
      </w:r>
      <w:r w:rsidR="007561F9" w:rsidRPr="00F16CE9">
        <w:fldChar w:fldCharType="end"/>
      </w:r>
      <w:r w:rsidR="0064647B" w:rsidRPr="00F16CE9">
        <w:t>.</w:t>
      </w:r>
      <w:r w:rsidR="0064647B" w:rsidRPr="00F16CE9">
        <w:rPr>
          <w:i/>
        </w:rPr>
        <w:t xml:space="preserve"> </w:t>
      </w:r>
      <w:r w:rsidR="00B859B9" w:rsidRPr="00F16CE9">
        <w:t xml:space="preserve">The inspected </w:t>
      </w:r>
      <w:r w:rsidR="00365E0F" w:rsidRPr="00F16CE9">
        <w:t>journals were (1) Developmental Psychology, (2) Frontiers in Psychology, (3) Journal of Applied Psychology, (4) Journal of Consulting and Clinical Psychology, (5) Journal of Experiment</w:t>
      </w:r>
      <w:r w:rsidR="007561F9" w:rsidRPr="00F16CE9">
        <w:t>al</w:t>
      </w:r>
      <w:r w:rsidR="00365E0F" w:rsidRPr="00F16CE9">
        <w:t xml:space="preserve"> Psychology General, (6) Journal of Personality and Social Psychology, (7) Public Library of Science</w:t>
      </w:r>
      <w:r w:rsidR="00B859B9" w:rsidRPr="00F16CE9">
        <w:t>,</w:t>
      </w:r>
      <w:r w:rsidR="00A91F0E">
        <w:t xml:space="preserve"> and (8</w:t>
      </w:r>
      <w:r w:rsidR="00365E0F" w:rsidRPr="00F16CE9">
        <w:t xml:space="preserve">) Psychological Science. </w:t>
      </w:r>
      <w:r w:rsidR="00E80880" w:rsidRPr="00F16CE9">
        <w:t xml:space="preserve">Table 2 depicts </w:t>
      </w:r>
      <w:r w:rsidR="007561F9" w:rsidRPr="00F16CE9">
        <w:t>the timeframe</w:t>
      </w:r>
      <w:r w:rsidR="00E80880" w:rsidRPr="00F16CE9">
        <w:t xml:space="preserve"> and the </w:t>
      </w:r>
      <w:r w:rsidRPr="00F16CE9">
        <w:t xml:space="preserve">number </w:t>
      </w:r>
      <w:r w:rsidR="00E80880" w:rsidRPr="00F16CE9">
        <w:t>of articles</w:t>
      </w:r>
      <w:r w:rsidR="00BD176A" w:rsidRPr="00F16CE9">
        <w:t xml:space="preserve"> downloaded per journal</w:t>
      </w:r>
      <w:r w:rsidR="00E80880" w:rsidRPr="00F16CE9">
        <w:t xml:space="preserve">. </w:t>
      </w:r>
    </w:p>
    <w:p w14:paraId="45A99E1C" w14:textId="659406C7" w:rsidR="00E80880" w:rsidRPr="00F16CE9" w:rsidRDefault="00E80880" w:rsidP="00B21323">
      <w:pPr>
        <w:ind w:firstLine="567"/>
        <w:rPr>
          <w:b/>
        </w:rPr>
      </w:pPr>
      <w:r w:rsidRPr="00F16CE9">
        <w:t xml:space="preserve">Articles </w:t>
      </w:r>
      <w:r w:rsidR="00267F0B" w:rsidRPr="00F16CE9">
        <w:t xml:space="preserve">from </w:t>
      </w:r>
      <w:r w:rsidR="006B306E">
        <w:t>the Public Library of Science</w:t>
      </w:r>
      <w:r w:rsidR="00267F0B" w:rsidRPr="00F16CE9">
        <w:t xml:space="preserve"> containing the subject </w:t>
      </w:r>
      <w:r w:rsidR="00417E83" w:rsidRPr="00F16CE9">
        <w:t>“</w:t>
      </w:r>
      <w:r w:rsidR="00267F0B" w:rsidRPr="00F16CE9">
        <w:t>psychology</w:t>
      </w:r>
      <w:r w:rsidR="00417E83" w:rsidRPr="00F16CE9">
        <w:t>”</w:t>
      </w:r>
      <w:r w:rsidR="00267F0B" w:rsidRPr="00F16CE9">
        <w:t xml:space="preserve"> were downloaded with the rplos package </w:t>
      </w:r>
      <w:r w:rsidR="00267F0B" w:rsidRPr="00F16CE9">
        <w:fldChar w:fldCharType="begin" w:fldLock="1"/>
      </w:r>
      <w:r w:rsidR="00233803">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267F0B" w:rsidRPr="00F16CE9">
        <w:fldChar w:fldCharType="separate"/>
      </w:r>
      <w:r w:rsidR="00267F0B" w:rsidRPr="00F16CE9">
        <w:rPr>
          <w:noProof/>
        </w:rPr>
        <w:t>(Chamberlain, Boettiger, &amp; Ram, 2014)</w:t>
      </w:r>
      <w:r w:rsidR="00267F0B" w:rsidRPr="00F16CE9">
        <w:fldChar w:fldCharType="end"/>
      </w:r>
      <w:r w:rsidR="00B859B9" w:rsidRPr="00F16CE9">
        <w:t xml:space="preserve"> and ar</w:t>
      </w:r>
      <w:r w:rsidR="00267F0B" w:rsidRPr="00F16CE9">
        <w:t xml:space="preserve">ticles from </w:t>
      </w:r>
      <w:r w:rsidR="00A02527">
        <w:t xml:space="preserve">the </w:t>
      </w:r>
      <w:r w:rsidR="00267F0B" w:rsidRPr="00F16CE9">
        <w:t xml:space="preserve">seven other journals </w:t>
      </w:r>
      <w:r w:rsidRPr="00F16CE9">
        <w:t>were downloaded</w:t>
      </w:r>
      <w:r w:rsidR="00B56F10" w:rsidRPr="00B56F10">
        <w:t xml:space="preserve"> </w:t>
      </w:r>
      <w:r w:rsidR="00B56F10" w:rsidRPr="00F16CE9">
        <w:t>manually</w:t>
      </w:r>
      <w:r w:rsidR="00267F0B" w:rsidRPr="00F16CE9">
        <w:t>.</w:t>
      </w:r>
      <w:r w:rsidRPr="00F16CE9">
        <w:t xml:space="preserve"> </w:t>
      </w:r>
      <w:r w:rsidR="00267F0B" w:rsidRPr="00F16CE9">
        <w:t xml:space="preserve">We used the R package </w:t>
      </w:r>
      <w:r w:rsidR="007718C8" w:rsidRPr="00F16CE9">
        <w:t xml:space="preserve">statcheck </w:t>
      </w:r>
      <w:r w:rsidR="007718C8" w:rsidRPr="00F16CE9">
        <w:fldChar w:fldCharType="begin" w:fldLock="1"/>
      </w:r>
      <w:r w:rsidR="00233803">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7718C8" w:rsidRPr="00F16CE9">
        <w:fldChar w:fldCharType="separate"/>
      </w:r>
      <w:r w:rsidR="007718C8" w:rsidRPr="00F16CE9">
        <w:rPr>
          <w:noProof/>
        </w:rPr>
        <w:t>(Epskamp &amp; Nuijten, 2013)</w:t>
      </w:r>
      <w:r w:rsidR="007718C8" w:rsidRPr="00F16CE9">
        <w:fldChar w:fldCharType="end"/>
      </w:r>
      <w:r w:rsidR="00267F0B" w:rsidRPr="00F16CE9">
        <w:t xml:space="preserve"> to extract</w:t>
      </w:r>
      <w:r w:rsidR="007718C8" w:rsidRPr="00F16CE9">
        <w:t xml:space="preserve"> all APA reported </w:t>
      </w:r>
      <w:r w:rsidR="007718C8" w:rsidRPr="00F16CE9">
        <w:rPr>
          <w:i/>
        </w:rPr>
        <w:t>t</w:t>
      </w:r>
      <w:r w:rsidR="007718C8" w:rsidRPr="00F16CE9">
        <w:t xml:space="preserve">, </w:t>
      </w:r>
      <w:r w:rsidR="007718C8" w:rsidRPr="00F16CE9">
        <w:rPr>
          <w:i/>
        </w:rPr>
        <w:t xml:space="preserve">r, F, Z, </w:t>
      </w:r>
      <w:r w:rsidR="007718C8" w:rsidRPr="00F16CE9">
        <w:t>and χ</w:t>
      </w:r>
      <w:r w:rsidR="007718C8" w:rsidRPr="00F16CE9">
        <w:rPr>
          <w:vertAlign w:val="superscript"/>
        </w:rPr>
        <w:t xml:space="preserve">2 </w:t>
      </w:r>
      <w:r w:rsidR="007718C8" w:rsidRPr="00F16CE9">
        <w:t>test statistics. The statcheck package not only extracts the reported test statistics, but also re</w:t>
      </w:r>
      <w:r w:rsidR="002A1FC4" w:rsidRPr="00F16CE9">
        <w:t>-</w:t>
      </w:r>
      <w:r w:rsidR="007718C8" w:rsidRPr="00F16CE9">
        <w:t xml:space="preserve">computes the </w:t>
      </w:r>
      <w:r w:rsidR="002A1FC4" w:rsidRPr="00F16CE9">
        <w:t xml:space="preserve">accompanying </w:t>
      </w:r>
      <w:r w:rsidR="007718C8" w:rsidRPr="00F16CE9">
        <w:rPr>
          <w:i/>
        </w:rPr>
        <w:t>P</w:t>
      </w:r>
      <w:r w:rsidR="007718C8" w:rsidRPr="00F16CE9">
        <w:t>-value</w:t>
      </w:r>
      <w:r w:rsidR="002A1FC4" w:rsidRPr="00F16CE9">
        <w:t xml:space="preserve"> and checks for reporting errors. </w:t>
      </w:r>
      <w:r w:rsidR="00F42A93" w:rsidRPr="00F16CE9">
        <w:t xml:space="preserve">We used </w:t>
      </w:r>
      <w:ins w:id="25" w:author="C.H.J. Hartgerink" w:date="2014-09-17T11:57:00Z">
        <w:r w:rsidR="00933034">
          <w:t xml:space="preserve">only </w:t>
        </w:r>
      </w:ins>
      <w:r w:rsidR="002A1FC4" w:rsidRPr="00F16CE9">
        <w:t xml:space="preserve">the reported </w:t>
      </w:r>
      <w:r w:rsidR="002A1FC4" w:rsidRPr="00F16CE9">
        <w:rPr>
          <w:i/>
        </w:rPr>
        <w:t>t</w:t>
      </w:r>
      <w:r w:rsidR="002A1FC4" w:rsidRPr="00F16CE9">
        <w:t>,</w:t>
      </w:r>
      <w:r w:rsidR="002A1FC4" w:rsidRPr="00F16CE9">
        <w:rPr>
          <w:i/>
        </w:rPr>
        <w:t xml:space="preserve"> F</w:t>
      </w:r>
      <w:r w:rsidR="002A1FC4" w:rsidRPr="00F16CE9">
        <w:t>,</w:t>
      </w:r>
      <w:r w:rsidR="002A1FC4" w:rsidRPr="00F16CE9">
        <w:rPr>
          <w:i/>
        </w:rPr>
        <w:t xml:space="preserve"> </w:t>
      </w:r>
      <w:r w:rsidR="002A1FC4" w:rsidRPr="00F16CE9">
        <w:t>and</w:t>
      </w:r>
      <w:r w:rsidR="007561F9" w:rsidRPr="00F16CE9">
        <w:rPr>
          <w:i/>
        </w:rPr>
        <w:t xml:space="preserve"> r-</w:t>
      </w:r>
      <w:r w:rsidR="007561F9" w:rsidRPr="00F16CE9">
        <w:t xml:space="preserve">values </w:t>
      </w:r>
      <w:r w:rsidR="002A1FC4" w:rsidRPr="00F16CE9">
        <w:t xml:space="preserve">and </w:t>
      </w:r>
      <w:r w:rsidR="0064647B" w:rsidRPr="00F16CE9">
        <w:t xml:space="preserve">the </w:t>
      </w:r>
      <w:r w:rsidR="002A1FC4" w:rsidRPr="00F16CE9">
        <w:t xml:space="preserve">re-computed </w:t>
      </w:r>
      <w:r w:rsidR="002A1FC4" w:rsidRPr="00F16CE9">
        <w:rPr>
          <w:i/>
        </w:rPr>
        <w:t>P</w:t>
      </w:r>
      <w:r w:rsidR="002A1FC4" w:rsidRPr="00F16CE9">
        <w:t>-values.</w:t>
      </w:r>
      <w:r w:rsidR="0064647B" w:rsidRPr="00F16CE9">
        <w:t xml:space="preserve"> </w:t>
      </w:r>
      <w:del w:id="26" w:author="C.H.J. Hartgerink" w:date="2014-09-17T11:57:00Z">
        <w:r w:rsidR="002460A4" w:rsidDel="00933034">
          <w:delText>We use t</w:delText>
        </w:r>
      </w:del>
      <w:ins w:id="27" w:author="C.H.J. Hartgerink" w:date="2014-09-17T11:57:00Z">
        <w:r w:rsidR="00933034">
          <w:t>T</w:t>
        </w:r>
      </w:ins>
      <w:r w:rsidR="0064647B" w:rsidRPr="00F16CE9">
        <w:t xml:space="preserve">he re-computed </w:t>
      </w:r>
      <w:r w:rsidR="0064647B" w:rsidRPr="00F16CE9">
        <w:rPr>
          <w:i/>
        </w:rPr>
        <w:t>P</w:t>
      </w:r>
      <w:r w:rsidR="0064647B" w:rsidRPr="00F16CE9">
        <w:t>-values</w:t>
      </w:r>
      <w:r w:rsidR="002460A4">
        <w:t xml:space="preserve"> to</w:t>
      </w:r>
      <w:r w:rsidR="0064647B" w:rsidRPr="00F16CE9">
        <w:t xml:space="preserve"> </w:t>
      </w:r>
      <w:r w:rsidR="002460A4">
        <w:t xml:space="preserve">take into account </w:t>
      </w:r>
      <w:r w:rsidR="0064647B" w:rsidRPr="00F16CE9">
        <w:t xml:space="preserve">possible rounding errors in the original reported </w:t>
      </w:r>
      <w:r w:rsidR="0064647B" w:rsidRPr="00F16CE9">
        <w:rPr>
          <w:i/>
        </w:rPr>
        <w:t>P</w:t>
      </w:r>
      <w:r w:rsidR="0064647B" w:rsidRPr="00F16CE9">
        <w:t>-values</w:t>
      </w:r>
      <w:r w:rsidR="006B306E">
        <w:t xml:space="preserve">, which </w:t>
      </w:r>
      <w:r w:rsidR="001F3274" w:rsidRPr="00F16CE9">
        <w:t xml:space="preserve">have been indicated to change statistical decisions in 15% of the results for one sample </w:t>
      </w:r>
      <w:r w:rsidR="0064647B" w:rsidRPr="00F16CE9">
        <w:fldChar w:fldCharType="begin" w:fldLock="1"/>
      </w:r>
      <w:r w:rsidR="00233803">
        <w:instrText>ADDIN CSL_CITATION { "citationItems" : [ { "id" : "ITEM-1", "itemData" : { "DOI" : "10.3758/s13428-011-0089-5", "ISSN" : "1554-3528", "PMID" : "21494917", "abstract" : "In order to study the prevalence, nature (direction), and causes of reporting errors in psychology, we checked the consistency of reported test statistics, degrees of freedom, and p values in a random sample of high- and low-impact psychology journals. In a second study, we established the generality of reporting errors in a random sample of recent psychological articles. Our results, on the basis of 281 articles, indicate that around 18% of statistical results in the psychological literature are incorrectly reported. Inconsistencies were more common in low-impact journals than in high-impact journals. Moreover, around 15% of the articles contained at least one statistical conclusion that proved, upon recalculation, to be incorrect; that is, recalculation rendered the previously significant result insignificant, or vice versa. These errors were often in line with researchers' expectations. We classified the most common errors and contacted authors to shed light on the origins of the errors.", "author" : [ { "dropping-particle" : "", "family" : "Bakker", "given" : "Marjan", "non-dropping-particle" : "", "parse-names" : false, "suffix" : "" }, { "dropping-particle" : "", "family" : "Wicherts", "given" : "Jelte M", "non-dropping-particle" : "", "parse-names" : false, "suffix" : "" } ], "container-title" : "Behavior research methods", "id" : "ITEM-1", "issue" : "3", "issued" : { "date-parts" : [ [ "2011", "9" ] ] }, "page" : "666-78", "title" : "The (mis) reporting of statistical results in psychology journals", "type" : "article-journal", "volume" : "43" }, "uris" : [ "http://www.mendeley.com/documents/?uuid=706eff57-2a8f-4f1c-a175-a6669107f031" ] } ], "mendeley" : { "manualFormatting" : "(Bakker &amp; Wicherts, 2011)", "previouslyFormattedCitation" : "(Marjan Bakker &amp; Wicherts, 2011)" }, "properties" : { "noteIndex" : 0 }, "schema" : "https://github.com/citation-style-language/schema/raw/master/csl-citation.json" }</w:instrText>
      </w:r>
      <w:r w:rsidR="0064647B" w:rsidRPr="00F16CE9">
        <w:fldChar w:fldCharType="separate"/>
      </w:r>
      <w:r w:rsidR="0064647B" w:rsidRPr="00F16CE9">
        <w:rPr>
          <w:noProof/>
        </w:rPr>
        <w:t>(Bakker &amp; Wicherts, 2011)</w:t>
      </w:r>
      <w:r w:rsidR="0064647B" w:rsidRPr="00F16CE9">
        <w:fldChar w:fldCharType="end"/>
      </w:r>
      <w:r w:rsidR="0064647B" w:rsidRPr="00F16CE9">
        <w:t>.</w:t>
      </w:r>
    </w:p>
    <w:p w14:paraId="7C03E5F9" w14:textId="77777777" w:rsidR="006B2AFE" w:rsidRPr="00F16CE9" w:rsidRDefault="001C29F2" w:rsidP="00B21323">
      <w:pPr>
        <w:rPr>
          <w:b/>
        </w:rPr>
      </w:pPr>
      <w:r w:rsidRPr="00F16CE9">
        <w:rPr>
          <w:b/>
        </w:rPr>
        <w:t xml:space="preserve">Effect </w:t>
      </w:r>
      <w:r w:rsidR="006B2AFE" w:rsidRPr="00F16CE9">
        <w:rPr>
          <w:b/>
        </w:rPr>
        <w:t>computation</w:t>
      </w:r>
    </w:p>
    <w:p w14:paraId="1530676A" w14:textId="7DE1F02D" w:rsidR="001C29F2" w:rsidRPr="00F16CE9" w:rsidRDefault="001C29F2" w:rsidP="00B21323">
      <w:pPr>
        <w:ind w:firstLine="567"/>
      </w:pPr>
      <w:r w:rsidRPr="00F16CE9">
        <w:lastRenderedPageBreak/>
        <w:t xml:space="preserve">The </w:t>
      </w:r>
      <w:r w:rsidRPr="00F16CE9">
        <w:rPr>
          <w:i/>
        </w:rPr>
        <w:t>t</w:t>
      </w:r>
      <w:r w:rsidRPr="00F16CE9">
        <w:t xml:space="preserve">, </w:t>
      </w:r>
      <w:r w:rsidRPr="00F16CE9">
        <w:rPr>
          <w:i/>
        </w:rPr>
        <w:t>F</w:t>
      </w:r>
      <w:r w:rsidRPr="00F16CE9">
        <w:t xml:space="preserve">, and </w:t>
      </w:r>
      <w:r w:rsidRPr="00F16CE9">
        <w:rPr>
          <w:i/>
        </w:rPr>
        <w:t>r</w:t>
      </w:r>
      <w:r w:rsidR="0014446A" w:rsidRPr="00F16CE9">
        <w:t>-</w:t>
      </w:r>
      <w:r w:rsidRPr="00F16CE9">
        <w:t xml:space="preserve">values </w:t>
      </w:r>
      <w:r w:rsidR="0064647B" w:rsidRPr="00F16CE9">
        <w:t xml:space="preserve">were all transformed </w:t>
      </w:r>
      <w:r w:rsidRPr="00F16CE9">
        <w:t xml:space="preserve">into </w:t>
      </w:r>
      <w:r w:rsidR="0064647B" w:rsidRPr="00F16CE9">
        <w:t xml:space="preserve">the </w:t>
      </w:r>
      <w:r w:rsidRPr="00F16CE9">
        <w:t>effect size</w:t>
      </w:r>
      <w:r w:rsidR="0064647B" w:rsidRPr="00F16CE9">
        <w:t xml:space="preserve"> η</w:t>
      </w:r>
      <w:r w:rsidR="0064647B" w:rsidRPr="00F16CE9">
        <w:rPr>
          <w:vertAlign w:val="superscript"/>
        </w:rPr>
        <w:t>2</w:t>
      </w:r>
      <w:r w:rsidR="0064647B" w:rsidRPr="00F16CE9">
        <w:t xml:space="preserve">, which is the explained variance </w:t>
      </w:r>
      <w:r w:rsidR="002460A4">
        <w:t xml:space="preserve">for that test result, </w:t>
      </w:r>
      <w:r w:rsidR="0064647B" w:rsidRPr="00F16CE9">
        <w:t>and ranges between 0 and 1.</w:t>
      </w:r>
      <w:r w:rsidR="002A1FC4" w:rsidRPr="00F16CE9">
        <w:t xml:space="preserve"> </w:t>
      </w:r>
      <w:r w:rsidRPr="00F16CE9">
        <w:t xml:space="preserve">For </w:t>
      </w:r>
      <w:r w:rsidRPr="00F16CE9">
        <w:rPr>
          <w:i/>
        </w:rPr>
        <w:t>r</w:t>
      </w:r>
      <w:r w:rsidR="0014446A" w:rsidRPr="00F16CE9">
        <w:t>-</w:t>
      </w:r>
      <w:r w:rsidRPr="00F16CE9">
        <w:t xml:space="preserve">values, this only requires taking the square (i.e., </w:t>
      </w:r>
      <w:r w:rsidRPr="00F16CE9">
        <w:rPr>
          <w:i/>
        </w:rPr>
        <w:t>r</w:t>
      </w:r>
      <w:r w:rsidRPr="00F16CE9">
        <w:rPr>
          <w:vertAlign w:val="superscript"/>
        </w:rPr>
        <w:t>2</w:t>
      </w:r>
      <w:r w:rsidRPr="00F16CE9">
        <w:t xml:space="preserve">). </w:t>
      </w:r>
      <w:r w:rsidRPr="00F16CE9">
        <w:rPr>
          <w:i/>
        </w:rPr>
        <w:t>F</w:t>
      </w:r>
      <w:r w:rsidRPr="00F16CE9">
        <w:t xml:space="preserve"> and </w:t>
      </w:r>
      <w:r w:rsidRPr="00F16CE9">
        <w:rPr>
          <w:i/>
        </w:rPr>
        <w:t>t</w:t>
      </w:r>
      <w:r w:rsidR="0014446A" w:rsidRPr="00F16CE9">
        <w:rPr>
          <w:i/>
        </w:rPr>
        <w:t>-</w:t>
      </w:r>
      <w:r w:rsidRPr="00F16CE9">
        <w:t xml:space="preserve">values </w:t>
      </w:r>
      <w:r w:rsidR="00DF4B42" w:rsidRPr="00F16CE9">
        <w:t>are</w:t>
      </w:r>
      <w:r w:rsidRPr="00F16CE9">
        <w:t xml:space="preserve"> converted to effect sizes </w:t>
      </w:r>
      <w:r w:rsidR="00434648" w:rsidRPr="00F16CE9">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49363297" w14:textId="77777777" w:rsidTr="00717193">
        <w:tc>
          <w:tcPr>
            <w:tcW w:w="3024" w:type="dxa"/>
          </w:tcPr>
          <w:p w14:paraId="1440E4A2" w14:textId="77777777" w:rsidR="00CC1149" w:rsidRPr="00F16CE9" w:rsidRDefault="00CC1149" w:rsidP="00B21323">
            <w:pPr>
              <w:jc w:val="center"/>
            </w:pPr>
          </w:p>
        </w:tc>
        <w:tc>
          <w:tcPr>
            <w:tcW w:w="3024" w:type="dxa"/>
          </w:tcPr>
          <w:p w14:paraId="188FC903" w14:textId="1F1AF7DB" w:rsidR="00CC1149" w:rsidRPr="00F16CE9" w:rsidRDefault="00CC1149" w:rsidP="00B21323">
            <w:pPr>
              <w:jc w:val="center"/>
            </w:pPr>
            <w:r w:rsidRPr="00F16CE9">
              <w:rPr>
                <w:position w:val="-68"/>
              </w:rPr>
              <w:object w:dxaOrig="1880" w:dyaOrig="1480" w14:anchorId="6D7E3DEF">
                <v:shape id="_x0000_i1027" type="#_x0000_t75" style="width:93.5pt;height:1in" o:ole="">
                  <v:imagedata r:id="rId15" o:title=""/>
                </v:shape>
                <o:OLEObject Type="Embed" ProgID="Equation.3" ShapeID="_x0000_i1027" DrawAspect="Content" ObjectID="_1473230718" r:id="rId16"/>
              </w:object>
            </w:r>
          </w:p>
        </w:tc>
        <w:tc>
          <w:tcPr>
            <w:tcW w:w="3024" w:type="dxa"/>
          </w:tcPr>
          <w:p w14:paraId="5F1F275E" w14:textId="679F0475" w:rsidR="00CC1149" w:rsidRPr="00F16CE9" w:rsidRDefault="00CC1149" w:rsidP="00B21323">
            <w:pPr>
              <w:jc w:val="right"/>
            </w:pPr>
            <w:r w:rsidRPr="00F16CE9">
              <w:t>(</w:t>
            </w:r>
            <w:r w:rsidR="0090755B">
              <w:t>3</w:t>
            </w:r>
            <w:r w:rsidRPr="00F16CE9">
              <w:t>)</w:t>
            </w:r>
          </w:p>
        </w:tc>
      </w:tr>
    </w:tbl>
    <w:p w14:paraId="2FD7C8FD" w14:textId="23504CAB" w:rsidR="004242C7" w:rsidRPr="00F16CE9" w:rsidRDefault="001C29F2" w:rsidP="00B21323">
      <w:r w:rsidRPr="00F16CE9">
        <w:t>where</w:t>
      </w:r>
      <w:r w:rsidR="00434648" w:rsidRPr="00F16CE9">
        <w:t xml:space="preserve"> </w:t>
      </w:r>
      <w:r w:rsidR="00434648" w:rsidRPr="00F16CE9">
        <w:rPr>
          <w:i/>
        </w:rPr>
        <w:t xml:space="preserve">F </w:t>
      </w:r>
      <w:r w:rsidR="00434648" w:rsidRPr="00F16CE9">
        <w:t xml:space="preserve">= </w:t>
      </w:r>
      <w:r w:rsidR="00434648" w:rsidRPr="00F16CE9">
        <w:rPr>
          <w:i/>
        </w:rPr>
        <w:t>t</w:t>
      </w:r>
      <w:r w:rsidR="00434648" w:rsidRPr="00F16CE9">
        <w:rPr>
          <w:i/>
          <w:vertAlign w:val="superscript"/>
        </w:rPr>
        <w:t>2</w:t>
      </w:r>
      <w:r w:rsidR="00434648" w:rsidRPr="00F16CE9">
        <w:t xml:space="preserve"> and </w:t>
      </w:r>
      <w:r w:rsidR="00434648" w:rsidRPr="00F16CE9">
        <w:rPr>
          <w:i/>
        </w:rPr>
        <w:t>df</w:t>
      </w:r>
      <w:r w:rsidR="00434648" w:rsidRPr="00F16CE9">
        <w:rPr>
          <w:i/>
          <w:vertAlign w:val="subscript"/>
        </w:rPr>
        <w:t>1</w:t>
      </w:r>
      <w:r w:rsidR="00434648" w:rsidRPr="00F16CE9">
        <w:t xml:space="preserve"> = 1 for </w:t>
      </w:r>
      <w:r w:rsidR="00434648" w:rsidRPr="00F16CE9">
        <w:rPr>
          <w:i/>
        </w:rPr>
        <w:t>t-</w:t>
      </w:r>
      <w:r w:rsidR="00434648" w:rsidRPr="00F16CE9">
        <w:t>values.</w:t>
      </w:r>
      <w:r w:rsidRPr="00F16CE9">
        <w:t xml:space="preserve"> Adjusted effect sizes</w:t>
      </w:r>
      <w:r w:rsidR="00B824E6" w:rsidRPr="00F16CE9">
        <w:t xml:space="preserve">, which correct for </w:t>
      </w:r>
      <w:r w:rsidR="002460A4">
        <w:t xml:space="preserve">positive </w:t>
      </w:r>
      <w:r w:rsidR="00B824E6" w:rsidRPr="00F16CE9">
        <w:t xml:space="preserve">bias due to sample size, </w:t>
      </w:r>
      <w:r w:rsidR="004242C7" w:rsidRPr="00F16CE9">
        <w:t>were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52C30397" w14:textId="77777777" w:rsidTr="00717193">
        <w:tc>
          <w:tcPr>
            <w:tcW w:w="3024" w:type="dxa"/>
          </w:tcPr>
          <w:p w14:paraId="4F1B14B0" w14:textId="77777777" w:rsidR="00CC1149" w:rsidRPr="00F16CE9" w:rsidRDefault="00CC1149" w:rsidP="00B21323">
            <w:pPr>
              <w:jc w:val="center"/>
            </w:pPr>
          </w:p>
        </w:tc>
        <w:tc>
          <w:tcPr>
            <w:tcW w:w="3024" w:type="dxa"/>
          </w:tcPr>
          <w:p w14:paraId="5CF57ED3" w14:textId="0E00557F" w:rsidR="00CC1149" w:rsidRPr="00F16CE9" w:rsidRDefault="00CC1149" w:rsidP="00B21323">
            <w:pPr>
              <w:jc w:val="center"/>
            </w:pPr>
            <w:r w:rsidRPr="00F16CE9">
              <w:rPr>
                <w:position w:val="-68"/>
              </w:rPr>
              <w:object w:dxaOrig="2480" w:dyaOrig="1480" w14:anchorId="278AAC4A">
                <v:shape id="_x0000_i1028" type="#_x0000_t75" style="width:122.5pt;height:1in" o:ole="">
                  <v:imagedata r:id="rId17" o:title=""/>
                </v:shape>
                <o:OLEObject Type="Embed" ProgID="Equation.3" ShapeID="_x0000_i1028" DrawAspect="Content" ObjectID="_1473230719" r:id="rId18"/>
              </w:object>
            </w:r>
          </w:p>
        </w:tc>
        <w:tc>
          <w:tcPr>
            <w:tcW w:w="3024" w:type="dxa"/>
          </w:tcPr>
          <w:p w14:paraId="510F4B27" w14:textId="5A7AE939" w:rsidR="00CC1149" w:rsidRPr="00F16CE9" w:rsidRDefault="00CC1149" w:rsidP="00B21323">
            <w:pPr>
              <w:jc w:val="right"/>
            </w:pPr>
            <w:r w:rsidRPr="00F16CE9">
              <w:t>(</w:t>
            </w:r>
            <w:r w:rsidR="0090755B">
              <w:t>4</w:t>
            </w:r>
            <w:r w:rsidRPr="00F16CE9">
              <w:t>)</w:t>
            </w:r>
          </w:p>
        </w:tc>
      </w:tr>
    </w:tbl>
    <w:p w14:paraId="00C9BBC7" w14:textId="2DD51492" w:rsidR="008C593E" w:rsidRPr="00F16CE9" w:rsidRDefault="00F42A93" w:rsidP="00B21323">
      <w:r w:rsidRPr="00F16CE9">
        <w:t xml:space="preserve">which shows that when </w:t>
      </w:r>
      <w:r w:rsidRPr="00F16CE9">
        <w:rPr>
          <w:i/>
        </w:rPr>
        <w:t xml:space="preserve">F = </w:t>
      </w:r>
      <w:r w:rsidRPr="00F16CE9">
        <w:t xml:space="preserve">1 the </w:t>
      </w:r>
      <w:r w:rsidR="002460A4">
        <w:t xml:space="preserve">adjusted </w:t>
      </w:r>
      <w:r w:rsidRPr="00F16CE9">
        <w:t>effect size is zero. F</w:t>
      </w:r>
      <w:r w:rsidR="008C593E" w:rsidRPr="00F16CE9">
        <w:t xml:space="preserve">or </w:t>
      </w:r>
      <w:r w:rsidR="008C593E" w:rsidRPr="00F16CE9">
        <w:rPr>
          <w:i/>
        </w:rPr>
        <w:t>r</w:t>
      </w:r>
      <w:r w:rsidR="008C593E" w:rsidRPr="00F16CE9">
        <w:t xml:space="preserve">-values </w:t>
      </w:r>
      <w:r w:rsidRPr="00F16CE9">
        <w:t xml:space="preserve">the adjusted effect sizes were computed </w:t>
      </w:r>
      <w:r w:rsidR="008C593E" w:rsidRPr="00F16CE9">
        <w:t>as</w:t>
      </w:r>
      <w:r w:rsidR="00B824E6" w:rsidRPr="00F16CE9">
        <w:t xml:space="preserve"> </w:t>
      </w:r>
      <w:r w:rsidR="00B824E6" w:rsidRPr="00F16CE9">
        <w:fldChar w:fldCharType="begin" w:fldLock="1"/>
      </w:r>
      <w:r w:rsidR="00233803">
        <w:instrText>ADDIN CSL_CITATION { "citationItems" : [ { "id" : "ITEM-1", "itemData" : { "DOI" : "10.1016/j.psychsport.2012.07.007", "ISSN" : "14690292", "abstract" : "OBJECTIVES\nThe main objectives of this article are to: (a) investigate if there are any meaningful differences between adjusted and unadjusted effect sizes (b) compare the outcomes from parametric and non-parametric effect sizes to determine if the potential differences might influence the interpretation of results, (c) discuss the importance of reporting confidence intervals in research, and discuss how to interpret effect sizes in terms of practical real-world meaning. \n\nDESIGN\nReview. \n\nMETHOD\nA review of how to estimate and interpret various effect sizes was conducted. Hypothetical examples were then used to exemplify the issues stated in the objectives. \n\nRESULTS\nThe results from the hypothetical research designs showed that: (a) there is a substantial difference between adjusted and non-adjusted effect sizes especially in studies with small sample sizes, and (b) there are differences in outcomes between the parametric and non-parametric effect size formulas that may affect interpretations of results. \n\nCONCLUSIONS\nThe different hypothetical examples in this article clearly demonstrate the importance of treating data in ways that minimize potential biases and the central issues of how to discuss the meaningfulness of effect sizes in research.", "author" : [ { "dropping-particle" : "", "family" : "Ivarsson", "given" : "Andreas", "non-dropping-particle" : "", "parse-names" : false, "suffix" : "" }, { "dropping-particle" : "", "family" : "Andersen", "given" : "Mark B.", "non-dropping-particle" : "", "parse-names" : false, "suffix" : "" }, { "dropping-particle" : "", "family" : "Johnson", "given" : "Urban", "non-dropping-particle" : "", "parse-names" : false, "suffix" : "" }, { "dropping-particle" : "", "family" : "Lindwall", "given" : "Magnus", "non-dropping-particle" : "", "parse-names" : false, "suffix" : "" } ], "container-title" : "Psychology of Sport and Exercise", "id" : "ITEM-1", "issue" : "1", "issued" : { "date-parts" : [ [ "2013", "1" ] ] }, "page" : "97-102", "title" : "To adjust or not adjust: Nonparametric effect sizes, confidence intervals, and real-world meaning", "type" : "article-journal", "volume" : "14" }, "uris" : [ "http://www.mendeley.com/documents/?uuid=7b4ee9d3-2254-40cf-b97d-f06aa752d6d1" ] } ], "mendeley" : { "previouslyFormattedCitation" : "(Ivarsson, Andersen, Johnson, &amp; Lindwall, 2013)" }, "properties" : { "noteIndex" : 0 }, "schema" : "https://github.com/citation-style-language/schema/raw/master/csl-citation.json" }</w:instrText>
      </w:r>
      <w:r w:rsidR="00B824E6" w:rsidRPr="00F16CE9">
        <w:fldChar w:fldCharType="separate"/>
      </w:r>
      <w:r w:rsidR="00B824E6" w:rsidRPr="00F16CE9">
        <w:rPr>
          <w:noProof/>
        </w:rPr>
        <w:t>(Ivarsson, Andersen, Johnson, &amp; Lindwall, 2013)</w:t>
      </w:r>
      <w:r w:rsidR="00B824E6" w:rsidRPr="00F16CE9">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226"/>
        <w:gridCol w:w="2990"/>
      </w:tblGrid>
      <w:tr w:rsidR="00CC1149" w:rsidRPr="00F16CE9" w14:paraId="17AEA48C" w14:textId="77777777" w:rsidTr="00CC1149">
        <w:tc>
          <w:tcPr>
            <w:tcW w:w="2987" w:type="dxa"/>
          </w:tcPr>
          <w:p w14:paraId="193F5CA8" w14:textId="77777777" w:rsidR="00CC1149" w:rsidRPr="00F16CE9" w:rsidRDefault="00CC1149" w:rsidP="00B21323">
            <w:pPr>
              <w:jc w:val="center"/>
            </w:pPr>
          </w:p>
        </w:tc>
        <w:tc>
          <w:tcPr>
            <w:tcW w:w="3105" w:type="dxa"/>
          </w:tcPr>
          <w:p w14:paraId="2ED257BF" w14:textId="56ADB5CF" w:rsidR="00CC1149" w:rsidRPr="00F16CE9" w:rsidRDefault="00FD54EB" w:rsidP="00B21323">
            <w:pPr>
              <w:jc w:val="center"/>
            </w:pPr>
            <w:r w:rsidRPr="00F16CE9">
              <w:rPr>
                <w:position w:val="-28"/>
              </w:rPr>
              <w:object w:dxaOrig="2880" w:dyaOrig="680" w14:anchorId="406AA7A2">
                <v:shape id="_x0000_i1029" type="#_x0000_t75" style="width:150.55pt;height:36.45pt" o:ole="">
                  <v:imagedata r:id="rId19" o:title=""/>
                </v:shape>
                <o:OLEObject Type="Embed" ProgID="Equation.3" ShapeID="_x0000_i1029" DrawAspect="Content" ObjectID="_1473230720" r:id="rId20"/>
              </w:object>
            </w:r>
          </w:p>
        </w:tc>
        <w:tc>
          <w:tcPr>
            <w:tcW w:w="2990" w:type="dxa"/>
          </w:tcPr>
          <w:p w14:paraId="567D1580" w14:textId="38521F0D" w:rsidR="00CC1149" w:rsidRPr="00F16CE9" w:rsidRDefault="00CC1149" w:rsidP="00B21323">
            <w:pPr>
              <w:jc w:val="right"/>
            </w:pPr>
            <w:r w:rsidRPr="00F16CE9">
              <w:t>(</w:t>
            </w:r>
            <w:r w:rsidR="0090755B">
              <w:t>5</w:t>
            </w:r>
            <w:r w:rsidRPr="00F16CE9">
              <w:t>)</w:t>
            </w:r>
          </w:p>
        </w:tc>
      </w:tr>
    </w:tbl>
    <w:p w14:paraId="4E311EFC" w14:textId="1FEF2A72" w:rsidR="00B824E6" w:rsidRPr="00F16CE9" w:rsidRDefault="008C593E" w:rsidP="00B21323">
      <w:r w:rsidRPr="00F16CE9">
        <w:t xml:space="preserve">where </w:t>
      </w:r>
      <w:r w:rsidR="00417E83" w:rsidRPr="00F16CE9">
        <w:rPr>
          <w:i/>
        </w:rPr>
        <w:t>v</w:t>
      </w:r>
      <w:r w:rsidR="00B824E6" w:rsidRPr="00F16CE9">
        <w:rPr>
          <w:i/>
        </w:rPr>
        <w:t xml:space="preserve"> </w:t>
      </w:r>
      <w:r w:rsidR="00B824E6" w:rsidRPr="00F16CE9">
        <w:t>is the number of predictors. It is assumed that reported correlations concern simple correlation</w:t>
      </w:r>
      <w:r w:rsidR="002460A4">
        <w:t xml:space="preserve">s and </w:t>
      </w:r>
      <w:r w:rsidR="00B824E6" w:rsidRPr="00F16CE9">
        <w:t xml:space="preserve">concern only one predictor (i.e., </w:t>
      </w:r>
      <w:r w:rsidR="00417E83" w:rsidRPr="00F16CE9">
        <w:rPr>
          <w:i/>
        </w:rPr>
        <w:t>v</w:t>
      </w:r>
      <w:r w:rsidR="00B824E6" w:rsidRPr="00F16CE9">
        <w:t xml:space="preserve"> = 1). This reduces the previous formula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rsidRPr="00F16CE9" w14:paraId="02CA3915" w14:textId="77777777" w:rsidTr="00717193">
        <w:tc>
          <w:tcPr>
            <w:tcW w:w="3024" w:type="dxa"/>
          </w:tcPr>
          <w:p w14:paraId="24FBE48A" w14:textId="77777777" w:rsidR="00CC1149" w:rsidRPr="00F16CE9" w:rsidRDefault="00CC1149" w:rsidP="00B21323">
            <w:pPr>
              <w:jc w:val="center"/>
            </w:pPr>
          </w:p>
        </w:tc>
        <w:tc>
          <w:tcPr>
            <w:tcW w:w="3024" w:type="dxa"/>
          </w:tcPr>
          <w:p w14:paraId="6E7B37DB" w14:textId="23CB53A5" w:rsidR="00CC1149" w:rsidRPr="00F16CE9" w:rsidRDefault="00434648" w:rsidP="00B21323">
            <w:pPr>
              <w:jc w:val="center"/>
            </w:pPr>
            <w:r w:rsidRPr="00F16CE9">
              <w:rPr>
                <w:position w:val="-28"/>
              </w:rPr>
              <w:object w:dxaOrig="1760" w:dyaOrig="700" w14:anchorId="3991A748">
                <v:shape id="_x0000_i1030" type="#_x0000_t75" style="width:91.65pt;height:36.45pt" o:ole="">
                  <v:imagedata r:id="rId21" o:title=""/>
                </v:shape>
                <o:OLEObject Type="Embed" ProgID="Equation.3" ShapeID="_x0000_i1030" DrawAspect="Content" ObjectID="_1473230721" r:id="rId22"/>
              </w:object>
            </w:r>
          </w:p>
        </w:tc>
        <w:tc>
          <w:tcPr>
            <w:tcW w:w="3024" w:type="dxa"/>
          </w:tcPr>
          <w:p w14:paraId="081AAF78" w14:textId="417E0C6A" w:rsidR="00CC1149" w:rsidRPr="00F16CE9" w:rsidRDefault="00CC1149" w:rsidP="00B21323">
            <w:pPr>
              <w:jc w:val="right"/>
            </w:pPr>
            <w:r w:rsidRPr="00F16CE9">
              <w:t>(</w:t>
            </w:r>
            <w:r w:rsidR="0090755B">
              <w:t>6</w:t>
            </w:r>
            <w:r w:rsidRPr="00F16CE9">
              <w:t>)</w:t>
            </w:r>
          </w:p>
        </w:tc>
      </w:tr>
    </w:tbl>
    <w:p w14:paraId="69B06160" w14:textId="12797B98" w:rsidR="001C29F2" w:rsidRPr="00F16CE9" w:rsidRDefault="00B824E6" w:rsidP="00B21323">
      <w:r w:rsidRPr="00F16CE9">
        <w:t xml:space="preserve">where </w:t>
      </w:r>
      <w:r w:rsidRPr="00F16CE9">
        <w:rPr>
          <w:i/>
        </w:rPr>
        <w:t xml:space="preserve">df </w:t>
      </w:r>
      <w:r w:rsidRPr="00F16CE9">
        <w:t xml:space="preserve">is equal to </w:t>
      </w:r>
      <w:r w:rsidRPr="00F16CE9">
        <w:rPr>
          <w:i/>
        </w:rPr>
        <w:t>N-</w:t>
      </w:r>
      <w:r w:rsidRPr="00F16CE9">
        <w:t>2.</w:t>
      </w:r>
      <w:r w:rsidR="00417E83" w:rsidRPr="00F16CE9">
        <w:t xml:space="preserve"> These effects </w:t>
      </w:r>
      <w:r w:rsidR="00787816">
        <w:t xml:space="preserve">make up the </w:t>
      </w:r>
      <w:r w:rsidR="00417E83" w:rsidRPr="00F16CE9">
        <w:t xml:space="preserve">observed </w:t>
      </w:r>
      <w:r w:rsidR="00787816">
        <w:t>nonsignificant effect distribution</w:t>
      </w:r>
      <w:r w:rsidR="008871AE">
        <w:t>s</w:t>
      </w:r>
      <w:r w:rsidR="00787816">
        <w:t xml:space="preserve">, which we compare with the expected </w:t>
      </w:r>
      <w:r w:rsidR="006B306E">
        <w:t xml:space="preserve">effect </w:t>
      </w:r>
      <w:r w:rsidR="00787816">
        <w:t>distribution</w:t>
      </w:r>
      <w:r w:rsidR="008871AE">
        <w:t>s</w:t>
      </w:r>
      <w:r w:rsidR="00787816">
        <w:t>.</w:t>
      </w:r>
    </w:p>
    <w:p w14:paraId="41725832" w14:textId="65A58F58" w:rsidR="00434648" w:rsidRPr="00F16CE9" w:rsidRDefault="00EC39BB" w:rsidP="00B21323">
      <w:pPr>
        <w:rPr>
          <w:b/>
        </w:rPr>
      </w:pPr>
      <w:r w:rsidRPr="00F16CE9">
        <w:rPr>
          <w:b/>
        </w:rPr>
        <w:t>Comparing observed- and expected effect distributions</w:t>
      </w:r>
      <w:r w:rsidR="00FA0A9C">
        <w:rPr>
          <w:b/>
        </w:rPr>
        <w:t xml:space="preserve"> for nonsignificant results</w:t>
      </w:r>
    </w:p>
    <w:p w14:paraId="2A88AD8E" w14:textId="2ED04255" w:rsidR="000641F5" w:rsidRPr="00F16CE9" w:rsidRDefault="000641F5" w:rsidP="00B21323">
      <w:pPr>
        <w:ind w:firstLine="567"/>
      </w:pPr>
      <w:r w:rsidRPr="00F16CE9">
        <w:t>Simulations were used t</w:t>
      </w:r>
      <w:r w:rsidR="00062F18" w:rsidRPr="00F16CE9">
        <w:t>o approximate the expected effect distribution</w:t>
      </w:r>
      <w:r w:rsidR="00787816">
        <w:t xml:space="preserve"> </w:t>
      </w:r>
      <w:r w:rsidR="006B306E">
        <w:t>against</w:t>
      </w:r>
      <w:r w:rsidR="00572C40">
        <w:t xml:space="preserve"> </w:t>
      </w:r>
      <w:r w:rsidR="00787816">
        <w:t xml:space="preserve">which </w:t>
      </w:r>
      <w:r w:rsidR="00572C40">
        <w:t>ob</w:t>
      </w:r>
      <w:r w:rsidR="00787816">
        <w:t>served nonsignificant effects were tested</w:t>
      </w:r>
      <w:r w:rsidR="00062F18" w:rsidRPr="00F16CE9">
        <w:t xml:space="preserve">. One </w:t>
      </w:r>
      <w:r w:rsidR="006B306E">
        <w:t>simulation</w:t>
      </w:r>
      <w:r w:rsidR="00062F18" w:rsidRPr="00F16CE9">
        <w:t xml:space="preserve"> composed of random</w:t>
      </w:r>
      <w:r w:rsidRPr="00F16CE9">
        <w:t>ly drawing a</w:t>
      </w:r>
      <w:r w:rsidR="00062F18" w:rsidRPr="00F16CE9">
        <w:t xml:space="preserve"> test result </w:t>
      </w:r>
      <w:r w:rsidR="007561F9" w:rsidRPr="00F16CE9">
        <w:t xml:space="preserve">(with replacement) </w:t>
      </w:r>
      <w:r w:rsidR="00062F18" w:rsidRPr="00F16CE9">
        <w:t xml:space="preserve">in the set of observed test results and </w:t>
      </w:r>
      <w:r w:rsidRPr="00F16CE9">
        <w:t xml:space="preserve">drawing a </w:t>
      </w:r>
      <w:r w:rsidRPr="00F16CE9">
        <w:rPr>
          <w:i/>
        </w:rPr>
        <w:t>P-</w:t>
      </w:r>
      <w:r w:rsidRPr="00F16CE9">
        <w:t>value from a uniform distribution between 0 and 1</w:t>
      </w:r>
      <w:r w:rsidR="00FD54EB" w:rsidRPr="00F16CE9">
        <w:t xml:space="preserve">. Based on the drawn </w:t>
      </w:r>
      <w:r w:rsidR="00FD54EB" w:rsidRPr="00F16CE9">
        <w:rPr>
          <w:i/>
        </w:rPr>
        <w:t>P</w:t>
      </w:r>
      <w:r w:rsidR="00FD54EB" w:rsidRPr="00F16CE9">
        <w:t xml:space="preserve">-value and the degrees of </w:t>
      </w:r>
      <w:r w:rsidR="00FD54EB" w:rsidRPr="00F16CE9">
        <w:lastRenderedPageBreak/>
        <w:t>freedom</w:t>
      </w:r>
      <w:r w:rsidR="001F3274" w:rsidRPr="00F16CE9">
        <w:t>,</w:t>
      </w:r>
      <w:r w:rsidRPr="00F16CE9">
        <w:t xml:space="preserve"> the accompanying </w:t>
      </w:r>
      <w:r w:rsidR="00FD54EB" w:rsidRPr="00F16CE9">
        <w:t xml:space="preserve">test statistic </w:t>
      </w:r>
      <w:r w:rsidR="00F5576B">
        <w:t>was</w:t>
      </w:r>
      <w:r w:rsidR="00FD54EB" w:rsidRPr="00F16CE9">
        <w:t xml:space="preserve"> computed, which </w:t>
      </w:r>
      <w:r w:rsidR="00F5576B">
        <w:t xml:space="preserve">was </w:t>
      </w:r>
      <w:r w:rsidR="00FD54EB" w:rsidRPr="00F16CE9">
        <w:t xml:space="preserve">subsequently used to compute the </w:t>
      </w:r>
      <w:r w:rsidRPr="00F16CE9">
        <w:t xml:space="preserve">effect. Across </w:t>
      </w:r>
      <w:r w:rsidR="00F5576B">
        <w:t>simulations</w:t>
      </w:r>
      <w:r w:rsidRPr="00F16CE9">
        <w:t xml:space="preserve">, this assumes that test results are independent. The number of </w:t>
      </w:r>
      <w:r w:rsidR="00F5576B">
        <w:t>simulations</w:t>
      </w:r>
      <w:r w:rsidRPr="00F16CE9">
        <w:t xml:space="preserve"> was pre-specified at three times the </w:t>
      </w:r>
      <w:r w:rsidR="00D21929" w:rsidRPr="00F16CE9">
        <w:t>number</w:t>
      </w:r>
      <w:r w:rsidRPr="00F16CE9">
        <w:t xml:space="preserve"> of test results.</w:t>
      </w:r>
      <w:r w:rsidR="00572C40">
        <w:t xml:space="preserve"> </w:t>
      </w:r>
      <w:r w:rsidRPr="00F16CE9">
        <w:t xml:space="preserve">For example, if the expected distribution is simulated </w:t>
      </w:r>
      <w:r w:rsidR="007561F9" w:rsidRPr="00F16CE9">
        <w:t xml:space="preserve">for </w:t>
      </w:r>
      <w:r w:rsidR="00572C40">
        <w:t xml:space="preserve">the entire set </w:t>
      </w:r>
      <w:r w:rsidRPr="00F16CE9">
        <w:t xml:space="preserve">of </w:t>
      </w:r>
      <w:r w:rsidR="00572C40">
        <w:t>54</w:t>
      </w:r>
      <w:r w:rsidRPr="00F16CE9">
        <w:t>,</w:t>
      </w:r>
      <w:r w:rsidR="00572C40">
        <w:t>595 nonsignificant</w:t>
      </w:r>
      <w:r w:rsidRPr="00F16CE9">
        <w:t xml:space="preserve"> test results</w:t>
      </w:r>
      <w:r w:rsidR="00572C40">
        <w:t xml:space="preserve"> (see Table 2)</w:t>
      </w:r>
      <w:r w:rsidRPr="00F16CE9">
        <w:t xml:space="preserve">, </w:t>
      </w:r>
      <w:r w:rsidR="00572C40">
        <w:t xml:space="preserve">54,595 × 3 = 163,785 </w:t>
      </w:r>
      <w:r w:rsidR="00132ACC">
        <w:t>simulations we</w:t>
      </w:r>
      <w:r w:rsidR="00572C40">
        <w:t>re run</w:t>
      </w:r>
      <w:r w:rsidRPr="00F16CE9">
        <w:t>.</w:t>
      </w:r>
      <w:r w:rsidR="00D83070">
        <w:t xml:space="preserve"> </w:t>
      </w:r>
      <w:r w:rsidR="00D83070" w:rsidRPr="00F16CE9">
        <w:t xml:space="preserve">We compared both the entire set of results </w:t>
      </w:r>
      <w:r w:rsidR="00F5576B">
        <w:t xml:space="preserve">with the expected effect journal, </w:t>
      </w:r>
      <w:r w:rsidR="00D83070" w:rsidRPr="00F16CE9">
        <w:t xml:space="preserve">and the results per journal. To recapitulate, the expected distribution can be computed because the </w:t>
      </w:r>
      <w:r w:rsidR="00D83070" w:rsidRPr="00F16CE9">
        <w:rPr>
          <w:i/>
        </w:rPr>
        <w:t>P-</w:t>
      </w:r>
      <w:r w:rsidR="00D83070" w:rsidRPr="00F16CE9">
        <w:t xml:space="preserve">value distribution is known to be uniform under </w:t>
      </w:r>
      <w:r w:rsidR="00D83070" w:rsidRPr="00F16CE9">
        <w:rPr>
          <w:i/>
        </w:rPr>
        <w:t>H</w:t>
      </w:r>
      <w:r w:rsidR="00D83070" w:rsidRPr="00F16CE9">
        <w:rPr>
          <w:i/>
          <w:vertAlign w:val="subscript"/>
        </w:rPr>
        <w:t>0</w:t>
      </w:r>
      <w:r w:rsidR="00D83070" w:rsidRPr="00F16CE9">
        <w:t>.</w:t>
      </w:r>
    </w:p>
    <w:p w14:paraId="118CAD77" w14:textId="4DC72C33" w:rsidR="001C29F2" w:rsidRPr="00F16CE9" w:rsidRDefault="00F42A93" w:rsidP="00B21323">
      <w:pPr>
        <w:ind w:firstLine="567"/>
      </w:pPr>
      <w:r w:rsidRPr="00F16CE9">
        <w:t>T</w:t>
      </w:r>
      <w:r w:rsidR="005B27CF" w:rsidRPr="00F16CE9">
        <w:t>o test for differences</w:t>
      </w:r>
      <w:r w:rsidR="00D83070">
        <w:t xml:space="preserve"> between the expected and observed nonsignificant effect</w:t>
      </w:r>
      <w:r w:rsidR="005B27CF" w:rsidRPr="00F16CE9">
        <w:t xml:space="preserve"> distributions, the </w:t>
      </w:r>
      <w:r w:rsidR="00B824E6" w:rsidRPr="00F16CE9">
        <w:t>Kolmogorov-Smirnov test</w:t>
      </w:r>
      <w:r w:rsidR="000641F5" w:rsidRPr="00F16CE9">
        <w:t xml:space="preserve"> was </w:t>
      </w:r>
      <w:r w:rsidR="001F3274" w:rsidRPr="00F16CE9">
        <w:t>applied</w:t>
      </w:r>
      <w:r w:rsidR="005B27CF" w:rsidRPr="00F16CE9">
        <w:t>. This</w:t>
      </w:r>
      <w:r w:rsidRPr="00F16CE9">
        <w:t xml:space="preserve"> is a non-parametric goodness-of-fit test for distributions, which is based on the maximum absolute deviation between the independent distributions being compared </w:t>
      </w:r>
      <w:r w:rsidRPr="00F16CE9">
        <w:fldChar w:fldCharType="begin" w:fldLock="1"/>
      </w:r>
      <w:r w:rsidR="00233803">
        <w:instrText>ADDIN CSL_CITATION { "citationItems" : [ { "id" : "ITEM-1", "itemData" : { "author" : [ { "dropping-particle" : "", "family" : "Massey Jr.", "given" : "Frank J.", "non-dropping-particle" : "", "parse-names" : false, "suffix" : "" } ], "container-title" : "Journal of the American statistical Association", "id" : "ITEM-1",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Pr="00F16CE9">
        <w:fldChar w:fldCharType="separate"/>
      </w:r>
      <w:r w:rsidRPr="00F16CE9">
        <w:rPr>
          <w:noProof/>
        </w:rPr>
        <w:t xml:space="preserve">(denoted </w:t>
      </w:r>
      <w:r w:rsidRPr="00F16CE9">
        <w:rPr>
          <w:i/>
          <w:noProof/>
        </w:rPr>
        <w:t>D</w:t>
      </w:r>
      <w:r w:rsidRPr="00F16CE9">
        <w:rPr>
          <w:noProof/>
        </w:rPr>
        <w:t>; Massey Jr., 1951)</w:t>
      </w:r>
      <w:r w:rsidRPr="00F16CE9">
        <w:fldChar w:fldCharType="end"/>
      </w:r>
      <w:r w:rsidRPr="00F16CE9">
        <w:t>.</w:t>
      </w:r>
      <w:r w:rsidR="001C29F2" w:rsidRPr="00F16CE9">
        <w:t xml:space="preserve"> </w:t>
      </w:r>
      <w:r w:rsidR="00454322" w:rsidRPr="00F16CE9">
        <w:t>In this specific case, the fit of the observed eff</w:t>
      </w:r>
      <w:r w:rsidR="00FD54EB" w:rsidRPr="00F16CE9">
        <w:t xml:space="preserve">ect size distributions was compared </w:t>
      </w:r>
      <w:r w:rsidR="00454322" w:rsidRPr="00F16CE9">
        <w:t xml:space="preserve">with the </w:t>
      </w:r>
      <w:r w:rsidR="00FD54EB" w:rsidRPr="00F16CE9">
        <w:t xml:space="preserve">expected </w:t>
      </w:r>
      <w:r w:rsidR="00454322" w:rsidRPr="00F16CE9">
        <w:t xml:space="preserve">effect distribution </w:t>
      </w:r>
      <w:r w:rsidR="005B27CF" w:rsidRPr="00F16CE9">
        <w:t>for the entire set of test results and per journal</w:t>
      </w:r>
      <w:r w:rsidR="00454322" w:rsidRPr="00F16CE9">
        <w:t xml:space="preserve">. </w:t>
      </w:r>
      <w:r w:rsidR="001C29F2" w:rsidRPr="00F16CE9">
        <w:t xml:space="preserve">Differences in distributions between journals were not subjected to inferential significance tests, as the data are </w:t>
      </w:r>
      <w:r w:rsidR="001F3274" w:rsidRPr="00F16CE9">
        <w:t xml:space="preserve">considered </w:t>
      </w:r>
      <w:r w:rsidR="00A02527">
        <w:t xml:space="preserve">to be </w:t>
      </w:r>
      <w:r w:rsidR="001C29F2" w:rsidRPr="00F16CE9">
        <w:t xml:space="preserve">the population of </w:t>
      </w:r>
      <w:r w:rsidR="001C29F2" w:rsidRPr="00F16CE9">
        <w:rPr>
          <w:i/>
        </w:rPr>
        <w:t>t</w:t>
      </w:r>
      <w:r w:rsidR="001C29F2" w:rsidRPr="00F16CE9">
        <w:t xml:space="preserve">, </w:t>
      </w:r>
      <w:r w:rsidR="001C29F2" w:rsidRPr="00F16CE9">
        <w:rPr>
          <w:i/>
        </w:rPr>
        <w:t xml:space="preserve">r, </w:t>
      </w:r>
      <w:r w:rsidR="001C29F2" w:rsidRPr="00F16CE9">
        <w:t xml:space="preserve">and </w:t>
      </w:r>
      <w:r w:rsidR="001C29F2" w:rsidRPr="00F16CE9">
        <w:rPr>
          <w:i/>
        </w:rPr>
        <w:t>F</w:t>
      </w:r>
      <w:r w:rsidR="0014446A" w:rsidRPr="00F16CE9">
        <w:t>-</w:t>
      </w:r>
      <w:r w:rsidR="001C29F2" w:rsidRPr="00F16CE9">
        <w:t>values reported in the journals.</w:t>
      </w:r>
      <w:r w:rsidR="00A64C8C" w:rsidRPr="00F16CE9">
        <w:t xml:space="preserve"> </w:t>
      </w:r>
    </w:p>
    <w:p w14:paraId="4F208C14" w14:textId="7A4C6A16" w:rsidR="006B2AFE" w:rsidRPr="00F16CE9" w:rsidRDefault="00FA450C" w:rsidP="00B21323">
      <w:pPr>
        <w:rPr>
          <w:b/>
        </w:rPr>
      </w:pPr>
      <w:r w:rsidRPr="00F16CE9">
        <w:rPr>
          <w:b/>
        </w:rPr>
        <w:t>Simulating s</w:t>
      </w:r>
      <w:r w:rsidR="00E43FBF" w:rsidRPr="00F16CE9">
        <w:rPr>
          <w:b/>
        </w:rPr>
        <w:t>tatistical properties of the Fisher method</w:t>
      </w:r>
    </w:p>
    <w:p w14:paraId="08AB8B2E" w14:textId="07D8E405" w:rsidR="00C571C2" w:rsidRPr="00F16CE9" w:rsidRDefault="00794301" w:rsidP="00B21323">
      <w:pPr>
        <w:ind w:firstLine="567"/>
      </w:pPr>
      <w:r w:rsidRPr="00F16CE9">
        <w:t xml:space="preserve">To examine the specificity </w:t>
      </w:r>
      <w:r w:rsidR="007561F9" w:rsidRPr="00F16CE9">
        <w:t xml:space="preserve">and sensitivity </w:t>
      </w:r>
      <w:r w:rsidR="00A02527">
        <w:t xml:space="preserve">of </w:t>
      </w:r>
      <w:r w:rsidRPr="00F16CE9">
        <w:t>the Fisher method</w:t>
      </w:r>
      <w:r w:rsidR="00132ACC">
        <w:t xml:space="preserve"> in testing deviation from </w:t>
      </w:r>
      <w:r w:rsidR="00132ACC">
        <w:rPr>
          <w:i/>
        </w:rPr>
        <w:t>H</w:t>
      </w:r>
      <w:r w:rsidR="00132ACC">
        <w:rPr>
          <w:i/>
          <w:vertAlign w:val="subscript"/>
        </w:rPr>
        <w:t>0</w:t>
      </w:r>
      <w:r w:rsidRPr="00F16CE9">
        <w:t>, a simulation study was conducted</w:t>
      </w:r>
      <w:r w:rsidR="00727C7F" w:rsidRPr="00F16CE9">
        <w:t xml:space="preserve">. The Fisher method is used to inspect whether a set of nonsignificant </w:t>
      </w:r>
      <w:r w:rsidR="00727C7F" w:rsidRPr="00F16CE9">
        <w:rPr>
          <w:i/>
        </w:rPr>
        <w:t>P-</w:t>
      </w:r>
      <w:r w:rsidR="00727C7F" w:rsidRPr="00F16CE9">
        <w:t>values within a paper are uniformly distributed</w:t>
      </w:r>
      <w:r w:rsidR="00A51C07">
        <w:t xml:space="preserve"> (i.e., true negative)</w:t>
      </w:r>
      <w:r w:rsidR="00727C7F" w:rsidRPr="00F16CE9">
        <w:t xml:space="preserve">. </w:t>
      </w:r>
      <w:r w:rsidR="00E44B25" w:rsidRPr="00F16CE9">
        <w:t>Throughout this paper, we test the Fisher method</w:t>
      </w:r>
      <w:r w:rsidR="00FD54EB" w:rsidRPr="00F16CE9">
        <w:t>, which tests whether results are “too good to be false”,</w:t>
      </w:r>
      <w:r w:rsidR="00E44B25" w:rsidRPr="00F16CE9">
        <w:t xml:space="preserve"> with α</w:t>
      </w:r>
      <w:r w:rsidR="00E44B25" w:rsidRPr="00F16CE9">
        <w:rPr>
          <w:vertAlign w:val="subscript"/>
        </w:rPr>
        <w:t>fisher</w:t>
      </w:r>
      <w:r w:rsidR="00E44B25" w:rsidRPr="00F16CE9">
        <w:t xml:space="preserve"> =</w:t>
      </w:r>
      <w:r w:rsidR="004A031E">
        <w:t xml:space="preserve"> </w:t>
      </w:r>
      <w:r w:rsidR="00E44B25" w:rsidRPr="00F16CE9">
        <w:t>0.10</w:t>
      </w:r>
      <w:r w:rsidR="00FD54EB" w:rsidRPr="00F16CE9">
        <w:t>,</w:t>
      </w:r>
      <w:r w:rsidR="00E44B25" w:rsidRPr="00F16CE9">
        <w:t xml:space="preserve"> because tests that inspect whether results are “too good to be true” typically also use alpha levels of 10% </w:t>
      </w:r>
      <w:r w:rsidR="00E44B25" w:rsidRPr="00F16CE9">
        <w:fldChar w:fldCharType="begin" w:fldLock="1"/>
      </w:r>
      <w:r w:rsidR="00233803">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"container-title" : "Psychonomic Bulletin &amp; Review", "id" : "ITEM-2", "issued" : { "date-parts" : [ [ "2012" ] ] }, "page" : "151-156", "title" : "Too good to be true : Publication bias in two prominent studies from experimental psychology", "type" : "article-journal", "volume" : "19" }, "uris" : [ "http://www.mendeley.com/documents/?uuid=68d5d4d0-798f-4ae1-a066-413fb08307ce" ] } ], "mendeley" : { "manualFormatting" : "(Francis, 2012; Ioannidis &amp; Trikalinos, 2007)", "previouslyFormattedCitation" : "(Francis, 2012; J. P. Ioannidis &amp; Trikalinos, 2007)" }, "properties" : { "noteIndex" : 0 }, "schema" : "https://github.com/citation-style-language/schema/raw/master/csl-citation.json" }</w:instrText>
      </w:r>
      <w:r w:rsidR="00E44B25" w:rsidRPr="00F16CE9">
        <w:fldChar w:fldCharType="separate"/>
      </w:r>
      <w:r w:rsidR="00C571C2" w:rsidRPr="00F16CE9">
        <w:rPr>
          <w:noProof/>
        </w:rPr>
        <w:t xml:space="preserve">(Francis, 2012; </w:t>
      </w:r>
      <w:r w:rsidR="00E44B25" w:rsidRPr="00F16CE9">
        <w:rPr>
          <w:noProof/>
        </w:rPr>
        <w:t>Ioannidis &amp; Trikalinos, 2007)</w:t>
      </w:r>
      <w:r w:rsidR="00E44B25" w:rsidRPr="00F16CE9">
        <w:fldChar w:fldCharType="end"/>
      </w:r>
      <w:r w:rsidR="00C571C2" w:rsidRPr="00F16CE9">
        <w:t>.</w:t>
      </w:r>
      <w:r w:rsidR="00F72548" w:rsidRPr="00F16CE9">
        <w:t xml:space="preserve"> </w:t>
      </w:r>
      <w:r w:rsidR="007561F9" w:rsidRPr="00F16CE9">
        <w:t xml:space="preserve">We simulate </w:t>
      </w:r>
      <w:r w:rsidR="00132ACC">
        <w:t xml:space="preserve">nonsignificant </w:t>
      </w:r>
      <w:r w:rsidR="007561F9" w:rsidRPr="00F16CE9">
        <w:t xml:space="preserve">results from a one-sample </w:t>
      </w:r>
      <w:r w:rsidR="007561F9" w:rsidRPr="00F16CE9">
        <w:rPr>
          <w:i/>
        </w:rPr>
        <w:t>t-</w:t>
      </w:r>
      <w:r w:rsidR="00A02527">
        <w:t>test</w:t>
      </w:r>
      <w:r w:rsidR="007561F9" w:rsidRPr="00F16CE9">
        <w:t xml:space="preserve"> and outline </w:t>
      </w:r>
      <w:r w:rsidR="00B17D23">
        <w:t xml:space="preserve">the </w:t>
      </w:r>
      <w:del w:id="28" w:author="C.H.J. Hartgerink" w:date="2014-09-17T11:58:00Z">
        <w:r w:rsidR="00B17D23" w:rsidDel="00933034">
          <w:delText xml:space="preserve">used </w:delText>
        </w:r>
      </w:del>
      <w:r w:rsidR="007561F9" w:rsidRPr="00F16CE9">
        <w:t xml:space="preserve">procedure for one </w:t>
      </w:r>
      <w:r w:rsidR="00B17D23">
        <w:t>simulated Fisher method result below</w:t>
      </w:r>
      <w:r w:rsidR="007561F9" w:rsidRPr="00F16CE9">
        <w:t>.</w:t>
      </w:r>
    </w:p>
    <w:p w14:paraId="1E1E60D0" w14:textId="21151E63" w:rsidR="00CC253C" w:rsidRPr="00F16CE9" w:rsidRDefault="00DE02A2" w:rsidP="00B21323">
      <w:pPr>
        <w:ind w:firstLine="567"/>
      </w:pPr>
      <w:r>
        <w:lastRenderedPageBreak/>
        <w:t xml:space="preserve">To simulate the result of the Fisher method, two simulation steps were required. </w:t>
      </w:r>
      <w:r w:rsidR="00CC253C" w:rsidRPr="00F16CE9">
        <w:t xml:space="preserve">First, </w:t>
      </w:r>
      <w:r w:rsidR="002052C9">
        <w:t xml:space="preserve">a set of </w:t>
      </w:r>
      <w:r w:rsidR="00B17D23">
        <w:rPr>
          <w:i/>
        </w:rPr>
        <w:t xml:space="preserve">k </w:t>
      </w:r>
      <w:r w:rsidR="00CC253C" w:rsidRPr="00F16CE9">
        <w:t>nonsignificant t</w:t>
      </w:r>
      <w:r w:rsidR="00B824AF" w:rsidRPr="00F16CE9">
        <w:t>est results (</w:t>
      </w:r>
      <w:r w:rsidR="00B17D23">
        <w:rPr>
          <w:i/>
        </w:rPr>
        <w:t xml:space="preserve">P &gt; </w:t>
      </w:r>
      <w:r w:rsidR="00B824AF" w:rsidRPr="00B17D23">
        <w:t>α</w:t>
      </w:r>
      <w:r w:rsidR="00B824AF" w:rsidRPr="00F16CE9">
        <w:t xml:space="preserve"> = .05) </w:t>
      </w:r>
      <w:r>
        <w:t>we</w:t>
      </w:r>
      <w:r w:rsidR="002052C9">
        <w:t>re</w:t>
      </w:r>
      <w:r w:rsidR="00CC253C" w:rsidRPr="00F16CE9">
        <w:t xml:space="preserve"> simulated. </w:t>
      </w:r>
      <w:r w:rsidR="008E4382">
        <w:t xml:space="preserve">A visual aid for </w:t>
      </w:r>
      <w:r w:rsidR="00132ACC">
        <w:t xml:space="preserve">simulating one nonsignificant test result </w:t>
      </w:r>
      <w:r w:rsidR="008E4382">
        <w:t xml:space="preserve">is provided in Figure 2. </w:t>
      </w:r>
      <w:r w:rsidR="00CC253C" w:rsidRPr="00F16CE9">
        <w:t xml:space="preserve">Given sample size </w:t>
      </w:r>
      <w:r w:rsidR="00CC253C" w:rsidRPr="00F16CE9">
        <w:rPr>
          <w:i/>
        </w:rPr>
        <w:t>N</w:t>
      </w:r>
      <w:r w:rsidR="00CC253C" w:rsidRPr="00F16CE9">
        <w:t xml:space="preserve">, the </w:t>
      </w:r>
      <w:r w:rsidR="00FD54EB" w:rsidRPr="00F16CE9">
        <w:t xml:space="preserve">one-tailed </w:t>
      </w:r>
      <w:r w:rsidR="00CC253C" w:rsidRPr="00F16CE9">
        <w:t xml:space="preserve">critical value of the </w:t>
      </w:r>
      <w:r w:rsidR="00CC253C" w:rsidRPr="00F16CE9">
        <w:rPr>
          <w:i/>
        </w:rPr>
        <w:t>t-</w:t>
      </w:r>
      <w:r w:rsidR="00CC253C" w:rsidRPr="00F16CE9">
        <w:t xml:space="preserve">distribution under </w:t>
      </w:r>
      <w:r w:rsidR="00CC253C" w:rsidRPr="00F16CE9">
        <w:rPr>
          <w:i/>
        </w:rPr>
        <w:t>H</w:t>
      </w:r>
      <w:r w:rsidR="00CC253C" w:rsidRPr="00F16CE9">
        <w:rPr>
          <w:i/>
          <w:vertAlign w:val="subscript"/>
        </w:rPr>
        <w:t>0</w:t>
      </w:r>
      <w:r w:rsidR="00CC253C" w:rsidRPr="00F16CE9">
        <w:rPr>
          <w:i/>
        </w:rPr>
        <w:t xml:space="preserve"> </w:t>
      </w:r>
      <w:r w:rsidR="00CC253C" w:rsidRPr="00F16CE9">
        <w:t>is determined</w:t>
      </w:r>
      <w:r w:rsidR="00B17D23">
        <w:t xml:space="preserve">, which is subsequently used to determine β, the left tailed area under </w:t>
      </w:r>
      <w:r w:rsidR="00B17D23">
        <w:rPr>
          <w:i/>
        </w:rPr>
        <w:t>H</w:t>
      </w:r>
      <w:r w:rsidR="00B17D23">
        <w:rPr>
          <w:i/>
          <w:vertAlign w:val="subscript"/>
        </w:rPr>
        <w:t>1</w:t>
      </w:r>
      <w:r w:rsidR="00B17D23">
        <w:rPr>
          <w:i/>
        </w:rPr>
        <w:t xml:space="preserve"> </w:t>
      </w:r>
      <w:r w:rsidR="00B17D23">
        <w:t xml:space="preserve">for the critical </w:t>
      </w:r>
      <w:r w:rsidR="00B17D23">
        <w:rPr>
          <w:i/>
        </w:rPr>
        <w:t>t-</w:t>
      </w:r>
      <w:r w:rsidR="00B17D23">
        <w:t>value</w:t>
      </w:r>
      <w:r w:rsidR="00CC253C" w:rsidRPr="00F16CE9">
        <w:t xml:space="preserve">. </w:t>
      </w:r>
      <w:r w:rsidR="00B17D23">
        <w:t>The</w:t>
      </w:r>
      <w:r w:rsidR="00B17D23" w:rsidRPr="00B17D23">
        <w:t xml:space="preserve"> </w:t>
      </w:r>
      <w:r w:rsidR="00B17D23" w:rsidRPr="00B17D23">
        <w:rPr>
          <w:i/>
        </w:rPr>
        <w:t>H</w:t>
      </w:r>
      <w:r w:rsidR="00B17D23">
        <w:rPr>
          <w:i/>
          <w:vertAlign w:val="subscript"/>
        </w:rPr>
        <w:t xml:space="preserve">1 </w:t>
      </w:r>
      <w:r w:rsidR="00B17D23">
        <w:t xml:space="preserve">distribution is determined by computing the </w:t>
      </w:r>
      <w:r w:rsidR="00B05A86" w:rsidRPr="00F16CE9">
        <w:t xml:space="preserve">non-centrality parameter δ </w:t>
      </w:r>
      <w:r w:rsidR="00CC253C" w:rsidRPr="00F16CE9">
        <w:t xml:space="preserve">as </w:t>
      </w:r>
      <w:r w:rsidR="00CC253C" w:rsidRPr="00F16CE9">
        <w:fldChar w:fldCharType="begin" w:fldLock="1"/>
      </w:r>
      <w:r w:rsidR="00233803">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CC253C" w:rsidRPr="00F16CE9">
        <w:rPr>
          <w:rFonts w:eastAsiaTheme="minorEastAsia"/>
        </w:rPr>
        <w:fldChar w:fldCharType="separate"/>
      </w:r>
      <w:r w:rsidR="00CC253C" w:rsidRPr="00F16CE9">
        <w:rPr>
          <w:rFonts w:asciiTheme="minorEastAsia" w:eastAsiaTheme="minorEastAsia" w:hAnsiTheme="minorEastAsia" w:cstheme="minorEastAsia"/>
          <w:noProof/>
        </w:rPr>
        <w:t>(Smithson, 2001; Steiger &amp; Fouladi, 1997)</w:t>
      </w:r>
      <w:r w:rsidR="00CC253C" w:rsidRPr="00F16CE9">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253C" w:rsidRPr="00F16CE9" w14:paraId="51451F25" w14:textId="77777777" w:rsidTr="00A12119">
        <w:tc>
          <w:tcPr>
            <w:tcW w:w="3024" w:type="dxa"/>
          </w:tcPr>
          <w:p w14:paraId="0E74CDF4" w14:textId="77777777" w:rsidR="00CC253C" w:rsidRPr="00F16CE9" w:rsidRDefault="00CC253C" w:rsidP="00B21323">
            <w:pPr>
              <w:jc w:val="center"/>
              <w:rPr>
                <w:rFonts w:eastAsiaTheme="minorEastAsia"/>
              </w:rPr>
            </w:pPr>
          </w:p>
        </w:tc>
        <w:tc>
          <w:tcPr>
            <w:tcW w:w="3024" w:type="dxa"/>
          </w:tcPr>
          <w:p w14:paraId="320DBA92" w14:textId="596B7C67" w:rsidR="00CC253C" w:rsidRPr="00F16CE9" w:rsidRDefault="00B824AF" w:rsidP="00B21323">
            <w:pPr>
              <w:jc w:val="center"/>
              <w:rPr>
                <w:rFonts w:eastAsiaTheme="minorEastAsia"/>
              </w:rPr>
            </w:pPr>
            <w:r w:rsidRPr="00F16CE9">
              <w:rPr>
                <w:rFonts w:eastAsiaTheme="minorEastAsia"/>
                <w:position w:val="-30"/>
              </w:rPr>
              <w:object w:dxaOrig="1300" w:dyaOrig="720" w14:anchorId="0B905975">
                <v:shape id="_x0000_i1031" type="#_x0000_t75" style="width:65.45pt;height:36.45pt" o:ole="">
                  <v:imagedata r:id="rId23" o:title=""/>
                </v:shape>
                <o:OLEObject Type="Embed" ProgID="Equation.3" ShapeID="_x0000_i1031" DrawAspect="Content" ObjectID="_1473230722" r:id="rId24"/>
              </w:object>
            </w:r>
          </w:p>
        </w:tc>
        <w:tc>
          <w:tcPr>
            <w:tcW w:w="3024" w:type="dxa"/>
          </w:tcPr>
          <w:p w14:paraId="53BB3DF7" w14:textId="1BAF1E6B" w:rsidR="00CC253C" w:rsidRPr="00F16CE9" w:rsidRDefault="00CC253C" w:rsidP="00B21323">
            <w:pPr>
              <w:jc w:val="right"/>
              <w:rPr>
                <w:rFonts w:eastAsiaTheme="minorEastAsia"/>
              </w:rPr>
            </w:pPr>
            <w:r w:rsidRPr="00F16CE9">
              <w:rPr>
                <w:rFonts w:eastAsiaTheme="minorEastAsia"/>
              </w:rPr>
              <w:t>(</w:t>
            </w:r>
            <w:r w:rsidR="0090755B">
              <w:rPr>
                <w:rFonts w:eastAsiaTheme="minorEastAsia"/>
              </w:rPr>
              <w:t>7</w:t>
            </w:r>
            <w:r w:rsidRPr="00F16CE9">
              <w:rPr>
                <w:rFonts w:eastAsiaTheme="minorEastAsia"/>
              </w:rPr>
              <w:t>)</w:t>
            </w:r>
          </w:p>
        </w:tc>
      </w:tr>
    </w:tbl>
    <w:p w14:paraId="08287E17" w14:textId="63B2FA0D" w:rsidR="00CC253C" w:rsidRPr="00F16CE9" w:rsidRDefault="002052C9" w:rsidP="002052C9">
      <w:pPr>
        <w:rPr>
          <w:rFonts w:eastAsiaTheme="minorEastAsia"/>
        </w:rPr>
      </w:pPr>
      <w:r>
        <w:t xml:space="preserve">The </w:t>
      </w:r>
      <w:r w:rsidR="00B05A86" w:rsidRPr="00F16CE9">
        <w:t xml:space="preserve">β </w:t>
      </w:r>
      <w:r>
        <w:t xml:space="preserve">value </w:t>
      </w:r>
      <w:r w:rsidR="00B05A86" w:rsidRPr="00F16CE9">
        <w:t>is the probability of finding a nonsignificant r</w:t>
      </w:r>
      <w:r w:rsidR="00D64D5A">
        <w:t>esult (i.e., a false negative). A</w:t>
      </w:r>
      <w:r w:rsidR="00B05A86" w:rsidRPr="00F16CE9">
        <w:t xml:space="preserve"> uniformly drawn </w:t>
      </w:r>
      <w:r w:rsidR="001F5713">
        <w:t xml:space="preserve">value </w:t>
      </w:r>
      <w:r w:rsidR="00B05A86" w:rsidRPr="00F16CE9">
        <w:t xml:space="preserve">between 0 and β was used to compute the </w:t>
      </w:r>
      <w:r w:rsidR="00B05A86" w:rsidRPr="00F16CE9">
        <w:rPr>
          <w:i/>
        </w:rPr>
        <w:t>t-</w:t>
      </w:r>
      <w:r w:rsidR="00B05A86" w:rsidRPr="00F16CE9">
        <w:t>value</w:t>
      </w:r>
      <w:r w:rsidR="009C756D" w:rsidRPr="00F16CE9">
        <w:t xml:space="preserve"> under </w:t>
      </w:r>
      <w:r w:rsidR="001F5713">
        <w:t xml:space="preserve">the </w:t>
      </w:r>
      <w:r w:rsidR="009C756D" w:rsidRPr="00F16CE9">
        <w:rPr>
          <w:i/>
        </w:rPr>
        <w:t>H</w:t>
      </w:r>
      <w:r w:rsidR="009C756D" w:rsidRPr="00F16CE9">
        <w:rPr>
          <w:i/>
          <w:vertAlign w:val="subscript"/>
        </w:rPr>
        <w:t>1</w:t>
      </w:r>
      <w:r w:rsidR="009C756D" w:rsidRPr="00F16CE9">
        <w:t xml:space="preserve"> distribution</w:t>
      </w:r>
      <w:r w:rsidR="00D64D5A">
        <w:t xml:space="preserve">, which </w:t>
      </w:r>
      <w:r w:rsidR="00B05A86" w:rsidRPr="00F16CE9">
        <w:t xml:space="preserve">was then used to </w:t>
      </w:r>
      <w:r w:rsidR="00B824AF" w:rsidRPr="00F16CE9">
        <w:t>determine</w:t>
      </w:r>
      <w:r w:rsidR="00B05A86" w:rsidRPr="00F16CE9">
        <w:t xml:space="preserve"> the </w:t>
      </w:r>
      <w:r w:rsidR="00B824AF" w:rsidRPr="00F16CE9">
        <w:t xml:space="preserve">nonsignificant, </w:t>
      </w:r>
      <w:r w:rsidR="00FD54EB" w:rsidRPr="00F16CE9">
        <w:t xml:space="preserve">one-tailed </w:t>
      </w:r>
      <w:r w:rsidR="001F5713">
        <w:rPr>
          <w:i/>
        </w:rPr>
        <w:t>P</w:t>
      </w:r>
      <w:r w:rsidR="00B05A86" w:rsidRPr="00F16CE9">
        <w:t xml:space="preserve">-value under the </w:t>
      </w:r>
      <w:r w:rsidR="00B05A86" w:rsidRPr="00F16CE9">
        <w:rPr>
          <w:i/>
        </w:rPr>
        <w:t>H</w:t>
      </w:r>
      <w:r w:rsidR="00B05A86" w:rsidRPr="00F16CE9">
        <w:rPr>
          <w:i/>
          <w:vertAlign w:val="subscript"/>
        </w:rPr>
        <w:t>0</w:t>
      </w:r>
      <w:r w:rsidR="001F5713">
        <w:t xml:space="preserve"> distribution.</w:t>
      </w:r>
      <w:r>
        <w:t xml:space="preserve"> This procedure is repeated for </w:t>
      </w:r>
      <w:r>
        <w:rPr>
          <w:i/>
        </w:rPr>
        <w:t xml:space="preserve">k </w:t>
      </w:r>
      <w:r>
        <w:t xml:space="preserve">test results. </w:t>
      </w:r>
      <w:r w:rsidR="00CC253C" w:rsidRPr="00F16CE9">
        <w:t xml:space="preserve">Second, the set of </w:t>
      </w:r>
      <w:r w:rsidR="001F5713">
        <w:rPr>
          <w:i/>
        </w:rPr>
        <w:t xml:space="preserve">k </w:t>
      </w:r>
      <w:r w:rsidR="00CC253C" w:rsidRPr="00F16CE9">
        <w:t>nonsignificant test results is used to compute the result of the Fisher method.</w:t>
      </w:r>
      <w:r w:rsidR="00B05A86" w:rsidRPr="00F16CE9">
        <w:t xml:space="preserve"> Before computing the Fisher method statistic, the nonsignificant </w:t>
      </w:r>
      <w:r w:rsidR="00B05A86" w:rsidRPr="00F16CE9">
        <w:rPr>
          <w:i/>
        </w:rPr>
        <w:t>P-</w:t>
      </w:r>
      <w:r w:rsidR="00B05A86" w:rsidRPr="00F16CE9">
        <w:t xml:space="preserve">values were transformed (see Equation </w:t>
      </w:r>
      <w:r w:rsidR="0090755B">
        <w:t>1</w:t>
      </w:r>
      <w:r w:rsidR="00B05A86" w:rsidRPr="00F16CE9">
        <w:t xml:space="preserve">). Subsequently, the Fisher method statistic and the accompanying </w:t>
      </w:r>
      <w:r w:rsidR="00B17D23">
        <w:rPr>
          <w:i/>
        </w:rPr>
        <w:t>P</w:t>
      </w:r>
      <w:r w:rsidR="00B05A86" w:rsidRPr="00F16CE9">
        <w:t>-va</w:t>
      </w:r>
      <w:r w:rsidR="00B824AF" w:rsidRPr="00F16CE9">
        <w:t xml:space="preserve">lue </w:t>
      </w:r>
      <w:r w:rsidR="008E4382">
        <w:t>were</w:t>
      </w:r>
      <w:r w:rsidR="00B05A86" w:rsidRPr="00F16CE9">
        <w:t xml:space="preserve"> computed. </w:t>
      </w:r>
    </w:p>
    <w:p w14:paraId="398D382B" w14:textId="629A7D54" w:rsidR="001C29F2" w:rsidRDefault="001F5713" w:rsidP="00B21323">
      <w:pPr>
        <w:ind w:firstLine="567"/>
      </w:pPr>
      <w:r>
        <w:t xml:space="preserve">This procedure was carried out for </w:t>
      </w:r>
      <w:r w:rsidR="00B824AF" w:rsidRPr="00F16CE9">
        <w:t xml:space="preserve">conditions </w:t>
      </w:r>
      <w:r>
        <w:t xml:space="preserve">in </w:t>
      </w:r>
      <w:r w:rsidR="002052C9">
        <w:t>a</w:t>
      </w:r>
      <w:r>
        <w:t xml:space="preserve"> </w:t>
      </w:r>
      <w:r w:rsidR="009C756D" w:rsidRPr="00F16CE9">
        <w:t xml:space="preserve">three-factor design, where power of the Fisher method was </w:t>
      </w:r>
      <w:r w:rsidR="00CC253C" w:rsidRPr="00F16CE9">
        <w:t xml:space="preserve">simulated as </w:t>
      </w:r>
      <w:r w:rsidR="009C756D" w:rsidRPr="00F16CE9">
        <w:t xml:space="preserve">a </w:t>
      </w:r>
      <w:r w:rsidR="00CC253C" w:rsidRPr="00F16CE9">
        <w:t>f</w:t>
      </w:r>
      <w:r w:rsidR="009C756D" w:rsidRPr="00F16CE9">
        <w:t>unction</w:t>
      </w:r>
      <w:r w:rsidR="00CC253C" w:rsidRPr="00F16CE9">
        <w:t xml:space="preserve"> of</w:t>
      </w:r>
      <w:r w:rsidR="009C756D" w:rsidRPr="00F16CE9">
        <w:t xml:space="preserve"> </w:t>
      </w:r>
      <w:r w:rsidR="00CC253C" w:rsidRPr="00F16CE9">
        <w:t xml:space="preserve">sample size </w:t>
      </w:r>
      <w:r w:rsidR="00CC253C" w:rsidRPr="00F16CE9">
        <w:rPr>
          <w:i/>
        </w:rPr>
        <w:t>N</w:t>
      </w:r>
      <w:r w:rsidR="00CC253C" w:rsidRPr="00F16CE9">
        <w:t>, effect size η</w:t>
      </w:r>
      <w:r w:rsidR="00526E6F" w:rsidRPr="00F16CE9">
        <w:t xml:space="preserve">, and </w:t>
      </w:r>
      <w:r w:rsidR="00526E6F" w:rsidRPr="00F16CE9">
        <w:rPr>
          <w:i/>
        </w:rPr>
        <w:t xml:space="preserve">k </w:t>
      </w:r>
      <w:r w:rsidR="00526E6F" w:rsidRPr="00F16CE9">
        <w:t>test results</w:t>
      </w:r>
      <w:r w:rsidR="009C756D" w:rsidRPr="00F16CE9">
        <w:t xml:space="preserve">. </w:t>
      </w:r>
      <w:r w:rsidR="005C5521" w:rsidRPr="00F16CE9">
        <w:t xml:space="preserve">The three factor design was a 3 (sample size </w:t>
      </w:r>
      <w:r w:rsidR="005C5521" w:rsidRPr="00F16CE9">
        <w:rPr>
          <w:i/>
        </w:rPr>
        <w:t>N</w:t>
      </w:r>
      <w:r w:rsidR="005C5521" w:rsidRPr="00F16CE9">
        <w:t>: 33, 62, 119) by 100 (effect size η: .00, .01, .02, ..., .99) by 18 (</w:t>
      </w:r>
      <w:r w:rsidR="005C5521" w:rsidRPr="00F16CE9">
        <w:rPr>
          <w:i/>
        </w:rPr>
        <w:t xml:space="preserve">k </w:t>
      </w:r>
      <w:r w:rsidR="005C5521" w:rsidRPr="00F16CE9">
        <w:t>test results: 1, 2, 3, ..., 10, 15, 20, ..., 50)</w:t>
      </w:r>
      <w:r>
        <w:t xml:space="preserve"> design</w:t>
      </w:r>
      <w:r w:rsidR="00126E31" w:rsidRPr="00F16CE9">
        <w:t>, resulting in 5</w:t>
      </w:r>
      <w:r>
        <w:t>,</w:t>
      </w:r>
      <w:r w:rsidR="00126E31" w:rsidRPr="00F16CE9">
        <w:t>400 conditions</w:t>
      </w:r>
      <w:r w:rsidR="005C5521" w:rsidRPr="00F16CE9">
        <w:t xml:space="preserve">. </w:t>
      </w:r>
      <w:r w:rsidR="00B824AF" w:rsidRPr="00F16CE9">
        <w:t>The levels for sample size were determined based on the 25</w:t>
      </w:r>
      <w:r w:rsidR="00B824AF" w:rsidRPr="00F16CE9">
        <w:rPr>
          <w:vertAlign w:val="superscript"/>
        </w:rPr>
        <w:t>th</w:t>
      </w:r>
      <w:r w:rsidR="00B824AF" w:rsidRPr="00F16CE9">
        <w:t>, 50</w:t>
      </w:r>
      <w:r w:rsidR="00B824AF" w:rsidRPr="00F16CE9">
        <w:rPr>
          <w:vertAlign w:val="superscript"/>
        </w:rPr>
        <w:t>th</w:t>
      </w:r>
      <w:r w:rsidR="00B824AF" w:rsidRPr="00F16CE9">
        <w:t>, and 75</w:t>
      </w:r>
      <w:r w:rsidR="00B824AF" w:rsidRPr="00F16CE9">
        <w:rPr>
          <w:vertAlign w:val="superscript"/>
        </w:rPr>
        <w:t>th</w:t>
      </w:r>
      <w:r w:rsidR="00B824AF" w:rsidRPr="00F16CE9">
        <w:t xml:space="preserve"> percentile for the degrees of freedom</w:t>
      </w:r>
      <w:r>
        <w:t xml:space="preserve"> (</w:t>
      </w:r>
      <w:r>
        <w:rPr>
          <w:i/>
        </w:rPr>
        <w:t>df</w:t>
      </w:r>
      <w:r>
        <w:rPr>
          <w:i/>
          <w:vertAlign w:val="subscript"/>
        </w:rPr>
        <w:t>2</w:t>
      </w:r>
      <w:r>
        <w:t>)</w:t>
      </w:r>
      <w:r w:rsidR="00B824AF" w:rsidRPr="00F16CE9">
        <w:t xml:space="preserve"> in the observed dataset.</w:t>
      </w:r>
      <w:r>
        <w:t xml:space="preserve"> Each condition contained 10,000 simulations. </w:t>
      </w:r>
      <w:r w:rsidRPr="00F16CE9">
        <w:t>T</w:t>
      </w:r>
      <w:r>
        <w:t xml:space="preserve">he </w:t>
      </w:r>
      <w:r w:rsidRPr="00F16CE9">
        <w:t>power of the Fisher method</w:t>
      </w:r>
      <w:r w:rsidR="00F21D12">
        <w:t xml:space="preserve"> for one condition </w:t>
      </w:r>
      <w:r>
        <w:t xml:space="preserve">was calculated as </w:t>
      </w:r>
      <w:r w:rsidRPr="00F16CE9">
        <w:t>the proportion of significant Fisher method results given α</w:t>
      </w:r>
      <w:r w:rsidRPr="00F16CE9">
        <w:rPr>
          <w:vertAlign w:val="subscript"/>
        </w:rPr>
        <w:t>fisher</w:t>
      </w:r>
      <w:r w:rsidRPr="00F16CE9">
        <w:t xml:space="preserve"> = 0.10</w:t>
      </w:r>
      <w:r w:rsidR="00F21D12">
        <w:t>, and i</w:t>
      </w:r>
      <w:r w:rsidRPr="00F16CE9">
        <w:t>f the power was ≥</w:t>
      </w:r>
      <w:r>
        <w:t xml:space="preserve"> </w:t>
      </w:r>
      <w:r w:rsidRPr="00F16CE9">
        <w:t xml:space="preserve">99.5%, power for </w:t>
      </w:r>
      <w:r>
        <w:t xml:space="preserve">larger </w:t>
      </w:r>
      <w:r w:rsidRPr="00F16CE9">
        <w:t xml:space="preserve">effect sizes </w:t>
      </w:r>
      <w:r>
        <w:t xml:space="preserve">were </w:t>
      </w:r>
      <w:r w:rsidRPr="00F16CE9">
        <w:t>set to 1.</w:t>
      </w:r>
    </w:p>
    <w:p w14:paraId="46E69E2B" w14:textId="1F7BFC36" w:rsidR="00D64B18" w:rsidRDefault="00D64B18" w:rsidP="00D64B18">
      <w:pPr>
        <w:rPr>
          <w:b/>
        </w:rPr>
      </w:pPr>
      <w:r>
        <w:rPr>
          <w:b/>
        </w:rPr>
        <w:lastRenderedPageBreak/>
        <w:t>Case evaluation</w:t>
      </w:r>
    </w:p>
    <w:p w14:paraId="184EBB81" w14:textId="3212607E" w:rsidR="00D64B18" w:rsidRDefault="00D64B18" w:rsidP="00D64B18">
      <w:pPr>
        <w:ind w:firstLine="567"/>
      </w:pPr>
      <w:r>
        <w:t xml:space="preserve">Considering that we automate the extraction of test statistics, it is important to investigate how our results actually fit the contents of the paper. As has been highlighted before, automatic extraction provides much data but qualifying these data is important. To this end, we investigated papers from JPSP (2014 up through September 21). We limited these case descriptions to the two papers that reported the highest number of primary studies, resulting in the papers </w:t>
      </w:r>
      <w:r w:rsidR="00233803">
        <w:t>by</w:t>
      </w:r>
      <w:r>
        <w:t xml:space="preserve"> </w:t>
      </w:r>
      <w:r w:rsidR="00233803">
        <w:fldChar w:fldCharType="begin" w:fldLock="1"/>
      </w:r>
      <w:r w:rsidR="00233803">
        <w:instrText>ADDIN CSL_CITATION { "citationItems" : [ { "id" : "ITEM-1", "itemData" : { "DOI" : "10.1037/a0036640", "ISSN" : "1939-1315", "PMID" : "24956317", "abstract" : "Drawing on theorizing and research suggesting that people are motivated to view their world as an orderly and predictable place in which people get what they deserve, the authors proposed that (a) random and uncontrollable bad outcomes will lower self-esteem and (b) this, in turn, will lead to the adoption of self-defeating beliefs and behaviors. Four experiments demonstrated that participants who experienced or recalled bad (vs. good) breaks devalued their self-esteem (Studies 1a and 1b), and that decrements in self-esteem (whether arrived at through misfortune or failure experience) increase beliefs about deserving bad outcomes (Studies 1a, 1b, 2a, 2b). Five studies (Studies 3-7) extended these findings by showing that this, in turn, can engender a wide array of self-defeating beliefs and behaviors, including claimed self-handicapping ahead of an ability test (Study 3), the preference for others to view the self less favorably (Studies 4-5), chronic self-handicapping and thoughts of physical self-harm (Study 6), and choosing to receive negative feedback during an ability test (Study 7). The current findings highlight the important role that concerns about deservingness play in the link between lower self-esteem and patterns of self-defeating beliefs and behaviors. The theoretical and practical implications of these findings are discussed.", "author" : [ { "dropping-particle" : "", "family" : "Callan", "given" : "Mitchell J", "non-dropping-particle" : "", "parse-names" : false, "suffix" : "" }, { "dropping-particle" : "", "family" : "Kay", "given" : "Aaron C", "non-dropping-particle" : "", "parse-names" : false, "suffix" : "" }, { "dropping-particle" : "", "family" : "Dawtry", "given" : "Rael J", "non-dropping-particle" : "", "parse-names" : false, "suffix" : "" } ], "container-title" : "Journal of personality and social psychology", "id" : "ITEM-1", "issue" : "1", "issued" : { "date-parts" : [ [ "2014", "7" ] ] }, "page" : "142-62", "title" : "Making sense of misfortune: deservingness, self-esteem, and patterns of self-defeat.", "type" : "article-journal", "volume" : "107" }, "uris" : [ "http://www.mendeley.com/documents/?uuid=a64a0e4f-5bcf-4162-a5d2-363b6f6f2583" ] } ], "mendeley" : { "manualFormatting" : "Callan, Kay, and Dawtry (2014)", "previouslyFormattedCitation" : "(Callan, Kay, &amp; Dawtry, 2014)" }, "properties" : { "noteIndex" : 0 }, "schema" : "https://github.com/citation-style-language/schema/raw/master/csl-citation.json" }</w:instrText>
      </w:r>
      <w:r w:rsidR="00233803">
        <w:fldChar w:fldCharType="separate"/>
      </w:r>
      <w:r w:rsidR="00233803">
        <w:rPr>
          <w:noProof/>
        </w:rPr>
        <w:t>Callan, Kay, and Dawtry</w:t>
      </w:r>
      <w:r w:rsidR="00233803" w:rsidRPr="00233803">
        <w:rPr>
          <w:noProof/>
        </w:rPr>
        <w:t xml:space="preserve"> </w:t>
      </w:r>
      <w:r w:rsidR="00233803">
        <w:rPr>
          <w:noProof/>
        </w:rPr>
        <w:t xml:space="preserve">(10 studies; </w:t>
      </w:r>
      <w:r w:rsidR="00233803" w:rsidRPr="00233803">
        <w:rPr>
          <w:noProof/>
        </w:rPr>
        <w:t>2014)</w:t>
      </w:r>
      <w:r w:rsidR="00233803">
        <w:fldChar w:fldCharType="end"/>
      </w:r>
      <w:r>
        <w:t xml:space="preserve"> and </w:t>
      </w:r>
      <w:r w:rsidR="00233803">
        <w:fldChar w:fldCharType="begin" w:fldLock="1"/>
      </w:r>
      <w:r w:rsidR="00233803">
        <w:instrText>ADDIN CSL_CITATION { "citationItems" : [ { "id" : "ITEM-1", "itemData" : { "DOI" : "10.1037/a0037345", "ISSN" : "1939-1315", "PMID" : "25133724", "abstract" : "Social behavior is heavily influenced by the perception of the behaviors of others. We considered how perceptions (and misperceptions) of kindness can increase generosity in economic transactions. We investigated how these perceptions can alter behavior in a novel real-life situation that pitted kindness against selfishness. That situation, consumer elective pricing, is defined by an economic transaction allowing people to purchase goods or services for any price (including zero). Field and lab experiments compared how people behave in 2 financially identical circumstances: pay-what-you-want (in which people are ostensibly paying for themselves) and pay-it-forward (in which people are ostensibly paying on behalf of someone else). In 4 field experiments, people paid more under pay-it-forward than pay-what-you-want (Studies 1-4). Four subsequent lab studies assessed whether the salience of others explains the increased payments (Study 5), whether ability to justify lowered payments (Study 6), and whether the manipulation was operating through changing the perceptions of others (Studies 7 and 8). When people rely on ambiguous perceptions, pay-it-forward leads to overestimating the kindness of others and a corresponding increase in personal payment. When those perceptions are replaced with explicit descriptive norms (i.e., others' payment amounts), that effect is eliminated. Finally, subsequent studies confirmed that the effects were not driven by participant confusion (Studies 9A and 9B) and not limited by the specificity of the referent other in the pay-it-forward framing (Study 9C). (PsycINFO Database Record (c) 2014 APA, all rights reserved).", "author" : [ { "dropping-particle" : "", "family" : "Jung", "given" : "Minah H", "non-dropping-particle" : "", "parse-names" : false, "suffix" : "" }, { "dropping-particle" : "", "family" : "Nelson", "given" : "Leif D", "non-dropping-particle" : "", "parse-names" : false, "suffix" : "" }, { "dropping-particle" : "", "family" : "Gneezy", "given" : "Ayelet", "non-dropping-particle" : "", "parse-names" : false, "suffix" : "" }, { "dropping-particle" : "", "family" : "Gneezy", "given" : "Uri", "non-dropping-particle" : "", "parse-names" : false, "suffix" : "" } ], "container-title" : "Journal of personality and social psychology", "id" : "ITEM-1", "issue" : "3", "issued" : { "date-parts" : [ [ "2014", "9" ] ] }, "page" : "414-31", "title" : "Paying more when paying for others.", "type" : "article-journal", "volume" : "107" }, "uris" : [ "http://www.mendeley.com/documents/?uuid=66a5edb9-4026-4bd4-acd6-e09ab0888b12" ] } ], "mendeley" : { "manualFormatting" : "Jung, Nelson, Gneezy, and Gneezy (2014)", "previouslyFormattedCitation" : "(Jung, Nelson, Gneezy, &amp; Gneezy, 2014)" }, "properties" : { "noteIndex" : 0 }, "schema" : "https://github.com/citation-style-language/schema/raw/master/csl-citation.json" }</w:instrText>
      </w:r>
      <w:r w:rsidR="00233803">
        <w:fldChar w:fldCharType="separate"/>
      </w:r>
      <w:r w:rsidR="00233803" w:rsidRPr="00233803">
        <w:rPr>
          <w:noProof/>
        </w:rPr>
        <w:t xml:space="preserve">Jung, Nelson, Gneezy, </w:t>
      </w:r>
      <w:r w:rsidR="00233803">
        <w:rPr>
          <w:noProof/>
        </w:rPr>
        <w:t>and Gneezy</w:t>
      </w:r>
      <w:r w:rsidR="00233803" w:rsidRPr="00233803">
        <w:rPr>
          <w:noProof/>
        </w:rPr>
        <w:t xml:space="preserve"> </w:t>
      </w:r>
      <w:r w:rsidR="00233803">
        <w:rPr>
          <w:noProof/>
        </w:rPr>
        <w:t xml:space="preserve">(11 studies; </w:t>
      </w:r>
      <w:bookmarkStart w:id="29" w:name="_GoBack"/>
      <w:bookmarkEnd w:id="29"/>
      <w:r w:rsidR="00233803" w:rsidRPr="00233803">
        <w:rPr>
          <w:noProof/>
        </w:rPr>
        <w:t>2014)</w:t>
      </w:r>
      <w:r w:rsidR="00233803">
        <w:fldChar w:fldCharType="end"/>
      </w:r>
      <w:r>
        <w:t xml:space="preserve">. </w:t>
      </w:r>
    </w:p>
    <w:p w14:paraId="2F8AD40E" w14:textId="7BF5F499" w:rsidR="00D64B18" w:rsidRPr="00D64B18" w:rsidRDefault="00D64B18" w:rsidP="00D64B18">
      <w:pPr>
        <w:rPr>
          <w:rFonts w:eastAsiaTheme="minorEastAsia"/>
          <w:b/>
        </w:rPr>
      </w:pPr>
      <w:r w:rsidRPr="00D64B18">
        <w:rPr>
          <w:b/>
        </w:rPr>
        <w:t>Effect evaluation</w:t>
      </w:r>
    </w:p>
    <w:p w14:paraId="118D44B2" w14:textId="77777777" w:rsidR="002E3BCE" w:rsidRPr="00F16CE9" w:rsidRDefault="002E3BCE" w:rsidP="00B21323">
      <w:pPr>
        <w:jc w:val="center"/>
      </w:pPr>
      <w:r w:rsidRPr="00F16CE9">
        <w:rPr>
          <w:b/>
        </w:rPr>
        <w:t>Results</w:t>
      </w:r>
    </w:p>
    <w:p w14:paraId="70117035" w14:textId="3CE1FEDE" w:rsidR="00B971E0" w:rsidRPr="00F16CE9" w:rsidRDefault="00B971E0" w:rsidP="00B21323">
      <w:pPr>
        <w:ind w:firstLine="567"/>
        <w:rPr>
          <w:b/>
        </w:rPr>
      </w:pPr>
      <w:r w:rsidRPr="00F16CE9">
        <w:t xml:space="preserve">The </w:t>
      </w:r>
      <w:r w:rsidR="000C7168" w:rsidRPr="00F16CE9">
        <w:t xml:space="preserve">collected </w:t>
      </w:r>
      <w:r w:rsidRPr="00F16CE9">
        <w:t xml:space="preserve">dataset of </w:t>
      </w:r>
      <w:r w:rsidRPr="00F16CE9">
        <w:rPr>
          <w:i/>
        </w:rPr>
        <w:t>t</w:t>
      </w:r>
      <w:r w:rsidRPr="00F16CE9">
        <w:t xml:space="preserve">, </w:t>
      </w:r>
      <w:r w:rsidRPr="00F16CE9">
        <w:rPr>
          <w:i/>
        </w:rPr>
        <w:t>F</w:t>
      </w:r>
      <w:r w:rsidRPr="00F16CE9">
        <w:t xml:space="preserve">, and </w:t>
      </w:r>
      <w:r w:rsidRPr="00F16CE9">
        <w:rPr>
          <w:i/>
        </w:rPr>
        <w:t xml:space="preserve">r </w:t>
      </w:r>
      <w:r w:rsidRPr="00F16CE9">
        <w:t xml:space="preserve">values is summarized in Table </w:t>
      </w:r>
      <w:r w:rsidR="00291158" w:rsidRPr="00F16CE9">
        <w:t>2</w:t>
      </w:r>
      <w:r w:rsidR="00A64CAA">
        <w:t>.</w:t>
      </w:r>
      <w:r w:rsidR="00EF4E51" w:rsidRPr="00F16CE9">
        <w:t xml:space="preserve"> </w:t>
      </w:r>
      <w:r w:rsidR="00E91756" w:rsidRPr="00F16CE9">
        <w:t>F</w:t>
      </w:r>
      <w:r w:rsidR="00824345" w:rsidRPr="00F16CE9">
        <w:t>igure 3</w:t>
      </w:r>
      <w:r w:rsidR="00E91756" w:rsidRPr="00F16CE9">
        <w:t xml:space="preserve"> shows the distribution of observed effect sizes </w:t>
      </w:r>
      <w:r w:rsidR="00FA0A9C">
        <w:t xml:space="preserve">(in </w:t>
      </w:r>
      <w:r w:rsidR="00A64CAA">
        <w:t>|η|</w:t>
      </w:r>
      <w:r w:rsidR="00FA0A9C">
        <w:t>)</w:t>
      </w:r>
      <w:r w:rsidR="00A64CAA">
        <w:t xml:space="preserve"> </w:t>
      </w:r>
      <w:r w:rsidR="00E91756" w:rsidRPr="00F16CE9">
        <w:t xml:space="preserve">across </w:t>
      </w:r>
      <w:r w:rsidR="00A64CAA">
        <w:t>all articles</w:t>
      </w:r>
      <w:r w:rsidR="005A3AB2">
        <w:t xml:space="preserve"> and</w:t>
      </w:r>
      <w:r w:rsidR="00EA3467" w:rsidRPr="00F16CE9">
        <w:t xml:space="preserve"> indicates</w:t>
      </w:r>
      <w:r w:rsidR="00954DDD" w:rsidRPr="00F16CE9">
        <w:t xml:space="preserve"> that</w:t>
      </w:r>
      <w:r w:rsidR="00FA0A9C">
        <w:t>,</w:t>
      </w:r>
      <w:r w:rsidR="00954DDD" w:rsidRPr="00F16CE9">
        <w:t xml:space="preserve"> of </w:t>
      </w:r>
      <w:r w:rsidR="007D3BF7" w:rsidRPr="00F16CE9">
        <w:t xml:space="preserve">the </w:t>
      </w:r>
      <w:r w:rsidR="002B38EB" w:rsidRPr="00F16CE9">
        <w:t>223</w:t>
      </w:r>
      <w:r w:rsidR="007D3BF7" w:rsidRPr="00F16CE9">
        <w:t>,</w:t>
      </w:r>
      <w:r w:rsidR="002B38EB" w:rsidRPr="00F16CE9">
        <w:t>082</w:t>
      </w:r>
      <w:r w:rsidR="00954DDD" w:rsidRPr="00F16CE9">
        <w:t xml:space="preserve"> </w:t>
      </w:r>
      <w:r w:rsidR="00A122C4" w:rsidRPr="00F16CE9">
        <w:t xml:space="preserve">observed </w:t>
      </w:r>
      <w:r w:rsidR="00954DDD" w:rsidRPr="00F16CE9">
        <w:t xml:space="preserve">effects, </w:t>
      </w:r>
      <w:commentRangeStart w:id="30"/>
      <w:r w:rsidR="00954DDD" w:rsidRPr="00F16CE9">
        <w:t xml:space="preserve">43% is </w:t>
      </w:r>
      <w:r w:rsidR="00A64CAA">
        <w:t>zero</w:t>
      </w:r>
      <w:r w:rsidR="00954DDD" w:rsidRPr="00F16CE9">
        <w:t xml:space="preserve"> to small (i.e.,</w:t>
      </w:r>
      <w:r w:rsidR="005A3AB2">
        <w:t xml:space="preserve"> 0 </w:t>
      </w:r>
      <w:r w:rsidR="005A3AB2" w:rsidRPr="00F16CE9">
        <w:t>≤</w:t>
      </w:r>
      <w:r w:rsidR="00954DDD" w:rsidRPr="00F16CE9">
        <w:t xml:space="preserve"> </w:t>
      </w:r>
      <w:r w:rsidR="00954DDD" w:rsidRPr="00F16CE9">
        <w:rPr>
          <w:i/>
        </w:rPr>
        <w:t xml:space="preserve">r </w:t>
      </w:r>
      <w:r w:rsidR="00954DDD" w:rsidRPr="00F16CE9">
        <w:t xml:space="preserve">&lt; .1), 27% is small to medium (i.e., .1 ≤ </w:t>
      </w:r>
      <w:r w:rsidR="00954DDD" w:rsidRPr="00F16CE9">
        <w:rPr>
          <w:i/>
        </w:rPr>
        <w:t>r</w:t>
      </w:r>
      <w:r w:rsidR="00954DDD" w:rsidRPr="00F16CE9">
        <w:t xml:space="preserve"> &lt; .25), 12% medium to large (i.e., .25 ≤ </w:t>
      </w:r>
      <w:r w:rsidR="00954DDD" w:rsidRPr="00F16CE9">
        <w:rPr>
          <w:i/>
        </w:rPr>
        <w:t xml:space="preserve">r </w:t>
      </w:r>
      <w:r w:rsidR="00954DDD" w:rsidRPr="00F16CE9">
        <w:t xml:space="preserve">&lt; .4), and 18% large </w:t>
      </w:r>
      <w:r w:rsidR="005A3AB2">
        <w:t xml:space="preserve">or larger </w:t>
      </w:r>
      <w:r w:rsidR="00954DDD" w:rsidRPr="00F16CE9">
        <w:t xml:space="preserve">(i.e., </w:t>
      </w:r>
      <w:r w:rsidR="00954DDD" w:rsidRPr="00F16CE9">
        <w:rPr>
          <w:i/>
        </w:rPr>
        <w:t>r</w:t>
      </w:r>
      <w:r w:rsidR="00954DDD" w:rsidRPr="00F16CE9">
        <w:t xml:space="preserve"> ≥ .4).</w:t>
      </w:r>
      <w:commentRangeEnd w:id="30"/>
      <w:r w:rsidR="00933034">
        <w:rPr>
          <w:rStyle w:val="CommentReference"/>
        </w:rPr>
        <w:commentReference w:id="30"/>
      </w:r>
      <w:r w:rsidR="00954DDD" w:rsidRPr="00F16CE9">
        <w:t xml:space="preserve"> </w:t>
      </w:r>
      <w:r w:rsidR="00A64CAA">
        <w:t>O</w:t>
      </w:r>
      <w:r w:rsidR="009526AB" w:rsidRPr="00F16CE9">
        <w:t xml:space="preserve">f the full set of </w:t>
      </w:r>
      <w:r w:rsidR="002B38EB" w:rsidRPr="00F16CE9">
        <w:t xml:space="preserve">223,082 </w:t>
      </w:r>
      <w:r w:rsidR="009526AB" w:rsidRPr="00F16CE9">
        <w:t xml:space="preserve">test results, </w:t>
      </w:r>
      <w:r w:rsidR="008A57A1">
        <w:t>54,595</w:t>
      </w:r>
      <w:r w:rsidR="00A64CAA">
        <w:t xml:space="preserve"> (24.5%) nonsiginificant test results were selected</w:t>
      </w:r>
      <w:r w:rsidR="00AB78E5">
        <w:t xml:space="preserve"> to inspect for false negatives</w:t>
      </w:r>
      <w:r w:rsidR="00A64CAA">
        <w:t xml:space="preserve">. </w:t>
      </w:r>
      <w:commentRangeStart w:id="31"/>
      <w:r w:rsidR="008B38F7" w:rsidRPr="00F16CE9">
        <w:t>Across the years, th</w:t>
      </w:r>
      <w:r w:rsidR="008A57A1">
        <w:t>e</w:t>
      </w:r>
      <w:r w:rsidR="008B38F7" w:rsidRPr="00F16CE9">
        <w:t xml:space="preserve"> proportion of nonsignificant results increases</w:t>
      </w:r>
      <w:r w:rsidR="00211416" w:rsidRPr="00F16CE9">
        <w:t xml:space="preserve"> slowly</w:t>
      </w:r>
      <w:r w:rsidR="008B38F7" w:rsidRPr="00F16CE9">
        <w:t>, as depicted in Figure 4.</w:t>
      </w:r>
      <w:commentRangeEnd w:id="31"/>
      <w:r w:rsidR="00933034">
        <w:rPr>
          <w:rStyle w:val="CommentReference"/>
        </w:rPr>
        <w:commentReference w:id="31"/>
      </w:r>
    </w:p>
    <w:p w14:paraId="73911CD4" w14:textId="2758AA6E" w:rsidR="00C913A0" w:rsidRDefault="00FA450C" w:rsidP="008A57A1">
      <w:pPr>
        <w:rPr>
          <w:b/>
        </w:rPr>
      </w:pPr>
      <w:r w:rsidRPr="00F16CE9">
        <w:rPr>
          <w:b/>
        </w:rPr>
        <w:t>Compared observed- and expected effect distributions</w:t>
      </w:r>
      <w:r w:rsidR="00AB78E5">
        <w:rPr>
          <w:b/>
        </w:rPr>
        <w:t xml:space="preserve"> of nonsignificant results</w:t>
      </w:r>
    </w:p>
    <w:p w14:paraId="4B48A821" w14:textId="08A297C3" w:rsidR="00FA0A9C" w:rsidRDefault="00FA0A9C" w:rsidP="00FA0A9C">
      <w:pPr>
        <w:ind w:firstLine="567"/>
      </w:pPr>
      <w:r>
        <w:t xml:space="preserve">In order to inspect whether a set of </w:t>
      </w:r>
      <w:r w:rsidR="00474C07">
        <w:t xml:space="preserve">nonsignificant </w:t>
      </w:r>
      <w:r>
        <w:t xml:space="preserve">results across papers shows evidence for deviation from </w:t>
      </w:r>
      <w:r>
        <w:rPr>
          <w:i/>
        </w:rPr>
        <w:t>H</w:t>
      </w:r>
      <w:r>
        <w:rPr>
          <w:i/>
          <w:vertAlign w:val="subscript"/>
        </w:rPr>
        <w:t>0</w:t>
      </w:r>
      <w:r>
        <w:t xml:space="preserve">, we compared the observed and expected effect distributions. </w:t>
      </w:r>
      <w:r w:rsidR="00474C07">
        <w:t xml:space="preserve">If these distributions differ, we regard this as presence of false negatives. We begin by reviewing the results for the entire set of nonsignificant results, after which we inspect the sets of nonsignificant results per journal separately. </w:t>
      </w:r>
    </w:p>
    <w:p w14:paraId="0997E060" w14:textId="7C370862" w:rsidR="00840520" w:rsidRDefault="00840520" w:rsidP="00B21323">
      <w:pPr>
        <w:ind w:firstLine="567"/>
      </w:pPr>
      <w:r>
        <w:t xml:space="preserve">For the entire set of </w:t>
      </w:r>
      <w:r w:rsidR="00A71A6D">
        <w:t xml:space="preserve">nonsignificant </w:t>
      </w:r>
      <w:r>
        <w:t xml:space="preserve">results, Figure 5 indicates that there is evidence for deviation from </w:t>
      </w:r>
      <w:r>
        <w:rPr>
          <w:i/>
        </w:rPr>
        <w:t>H</w:t>
      </w:r>
      <w:r>
        <w:rPr>
          <w:i/>
          <w:vertAlign w:val="subscript"/>
        </w:rPr>
        <w:t>0</w:t>
      </w:r>
      <w:r>
        <w:t xml:space="preserve">. Even when there is no population effect, </w:t>
      </w:r>
      <w:r w:rsidR="00A71A6D">
        <w:t xml:space="preserve">some </w:t>
      </w:r>
      <w:r>
        <w:t xml:space="preserve">effects will be observed due </w:t>
      </w:r>
      <w:r>
        <w:lastRenderedPageBreak/>
        <w:t xml:space="preserve">to sampling fluctuation. </w:t>
      </w:r>
      <w:r w:rsidR="00A71A6D">
        <w:t xml:space="preserve">For example, 46% of all effects will be zero through small, as depicted by the </w:t>
      </w:r>
      <w:r w:rsidR="00A71A6D">
        <w:rPr>
          <w:i/>
        </w:rPr>
        <w:t>H</w:t>
      </w:r>
      <w:r w:rsidR="00A71A6D">
        <w:rPr>
          <w:i/>
          <w:vertAlign w:val="subscript"/>
        </w:rPr>
        <w:t>0</w:t>
      </w:r>
      <w:r w:rsidR="00A71A6D">
        <w:rPr>
          <w:i/>
        </w:rPr>
        <w:t xml:space="preserve"> </w:t>
      </w:r>
      <w:r w:rsidR="00A71A6D">
        <w:t xml:space="preserve">line in the unadjusted cumulative effect distribution in Figure 5. </w:t>
      </w:r>
      <w:r w:rsidR="00ED3510">
        <w:t>Medium e</w:t>
      </w:r>
      <w:r w:rsidR="00A71A6D">
        <w:t xml:space="preserve">ffects </w:t>
      </w:r>
      <w:r w:rsidR="00ED3510">
        <w:t xml:space="preserve">or smaller </w:t>
      </w:r>
      <w:r w:rsidR="00A71A6D">
        <w:t xml:space="preserve">are expected to cover 85% of all effects if </w:t>
      </w:r>
      <w:r w:rsidR="00A71A6D">
        <w:rPr>
          <w:i/>
        </w:rPr>
        <w:t>H</w:t>
      </w:r>
      <w:r w:rsidR="00A71A6D">
        <w:rPr>
          <w:i/>
          <w:vertAlign w:val="subscript"/>
        </w:rPr>
        <w:t>0</w:t>
      </w:r>
      <w:r w:rsidR="00A71A6D">
        <w:t xml:space="preserve"> is true; large </w:t>
      </w:r>
      <w:r w:rsidR="00ED3510">
        <w:t xml:space="preserve">effects or </w:t>
      </w:r>
      <w:r w:rsidR="00A71A6D">
        <w:t xml:space="preserve">smaller </w:t>
      </w:r>
      <w:r w:rsidR="00ED3510">
        <w:t xml:space="preserve">are expected to cover </w:t>
      </w:r>
      <w:r w:rsidR="00A71A6D">
        <w:t xml:space="preserve">96%. However, we observe a different distribution, where 26% of all effects are zero through small; 71% are smaller than medium, and 92% are smaller than large. Testing whether these distributions could be different due to chance, if </w:t>
      </w:r>
      <w:r w:rsidR="00ED3510">
        <w:t>all results were true negatives</w:t>
      </w:r>
      <w:r w:rsidR="00A71A6D">
        <w:t>, indicates it highly unlikely (</w:t>
      </w:r>
      <w:r w:rsidR="002E0503">
        <w:rPr>
          <w:i/>
        </w:rPr>
        <w:t xml:space="preserve">D </w:t>
      </w:r>
      <w:r w:rsidR="002E0503">
        <w:t xml:space="preserve">= 0.23, </w:t>
      </w:r>
      <w:r w:rsidR="00A71A6D">
        <w:rPr>
          <w:i/>
        </w:rPr>
        <w:t xml:space="preserve">p </w:t>
      </w:r>
      <w:r w:rsidR="00A71A6D">
        <w:t>&lt; 2.2 × 10</w:t>
      </w:r>
      <w:r w:rsidR="00A71A6D">
        <w:rPr>
          <w:vertAlign w:val="superscript"/>
        </w:rPr>
        <w:t>-16</w:t>
      </w:r>
      <w:r w:rsidR="00A71A6D">
        <w:t>). We regard this as evidence for false negatives being present in the set of nonsignificant test results.</w:t>
      </w:r>
    </w:p>
    <w:p w14:paraId="621E1A0A" w14:textId="46BA2EF1" w:rsidR="00A71A6D" w:rsidRDefault="00A71A6D" w:rsidP="00B21323">
      <w:pPr>
        <w:ind w:firstLine="567"/>
      </w:pPr>
      <w:r>
        <w:t xml:space="preserve">To inspect whether evidence for false negatives is an artefact of positive bias in the effect sizes due to </w:t>
      </w:r>
      <w:r w:rsidR="002E0503">
        <w:t>sample size, we also tested the entire set of adjusted nonsignificant effect sizes. The right pane in Figure 5 shows the expected and observed adjusted (nonsignificant) effect distributions. The difference between the distributions is larger and still significant (</w:t>
      </w:r>
      <w:r w:rsidR="002E0503">
        <w:rPr>
          <w:i/>
        </w:rPr>
        <w:t xml:space="preserve">D </w:t>
      </w:r>
      <w:r w:rsidR="002E0503">
        <w:t xml:space="preserve">= 0.3, </w:t>
      </w:r>
      <w:r w:rsidR="002E0503">
        <w:rPr>
          <w:i/>
        </w:rPr>
        <w:t xml:space="preserve">p </w:t>
      </w:r>
      <w:r w:rsidR="002E0503">
        <w:t>&lt; 2.2 × 10</w:t>
      </w:r>
      <w:r w:rsidR="002E0503">
        <w:rPr>
          <w:vertAlign w:val="superscript"/>
        </w:rPr>
        <w:t>-16</w:t>
      </w:r>
      <w:r w:rsidR="002E0503">
        <w:t xml:space="preserve">), which indicates that the evidence for </w:t>
      </w:r>
      <w:r w:rsidR="00752E55">
        <w:t xml:space="preserve">deviation from </w:t>
      </w:r>
      <w:r w:rsidR="00752E55">
        <w:rPr>
          <w:i/>
        </w:rPr>
        <w:t>H</w:t>
      </w:r>
      <w:r w:rsidR="00752E55">
        <w:rPr>
          <w:i/>
          <w:vertAlign w:val="subscript"/>
        </w:rPr>
        <w:t>0</w:t>
      </w:r>
      <w:r w:rsidR="002E0503">
        <w:t xml:space="preserve"> is not an artefact due to effect bias. </w:t>
      </w:r>
    </w:p>
    <w:p w14:paraId="486ADCE5" w14:textId="2F974F2E" w:rsidR="002E0503" w:rsidRPr="00D92211" w:rsidRDefault="00752E55" w:rsidP="00B21323">
      <w:pPr>
        <w:ind w:firstLine="567"/>
      </w:pPr>
      <w:r>
        <w:t xml:space="preserve">When the observed- and expected nonsignificant distributions per journal are inspected, these show similar evidence for deviation from </w:t>
      </w:r>
      <w:r>
        <w:rPr>
          <w:i/>
        </w:rPr>
        <w:t>H</w:t>
      </w:r>
      <w:r>
        <w:rPr>
          <w:i/>
          <w:vertAlign w:val="subscript"/>
        </w:rPr>
        <w:t>0</w:t>
      </w:r>
      <w:r>
        <w:t xml:space="preserve">. </w:t>
      </w:r>
      <w:r w:rsidR="00CD74F6">
        <w:t>We regard this as evidence that false negatives occur across all of these journals. There are some differences across journals, which considers the degree to which the observed distribution differs from the expected. The rank order of the journals is as follows: Frontiers in Psychology (</w:t>
      </w:r>
      <w:r w:rsidR="00CD74F6">
        <w:rPr>
          <w:i/>
        </w:rPr>
        <w:t xml:space="preserve">D </w:t>
      </w:r>
      <w:r w:rsidR="00CD74F6">
        <w:t xml:space="preserve">= 0.327, </w:t>
      </w:r>
      <w:r w:rsidR="00CD74F6">
        <w:rPr>
          <w:i/>
        </w:rPr>
        <w:t xml:space="preserve">p </w:t>
      </w:r>
      <w:r w:rsidR="00CD74F6">
        <w:t>&lt; 2.2 × 10</w:t>
      </w:r>
      <w:r w:rsidR="00CD74F6">
        <w:rPr>
          <w:vertAlign w:val="superscript"/>
        </w:rPr>
        <w:t>-16</w:t>
      </w:r>
      <w:r w:rsidR="00CD74F6">
        <w:t>), Journal of Experimental Psychology General (</w:t>
      </w:r>
      <w:r w:rsidR="00CD74F6">
        <w:rPr>
          <w:i/>
        </w:rPr>
        <w:t xml:space="preserve">D </w:t>
      </w:r>
      <w:r w:rsidR="00CD74F6">
        <w:t xml:space="preserve">= 0.305, </w:t>
      </w:r>
      <w:r w:rsidR="00CD74F6">
        <w:rPr>
          <w:i/>
        </w:rPr>
        <w:t xml:space="preserve">p </w:t>
      </w:r>
      <w:r w:rsidR="00CD74F6">
        <w:t>&lt; 2.2 × 10</w:t>
      </w:r>
      <w:r w:rsidR="00CD74F6">
        <w:rPr>
          <w:vertAlign w:val="superscript"/>
        </w:rPr>
        <w:t>-16</w:t>
      </w:r>
      <w:r w:rsidR="00CD74F6">
        <w:t>), Public Library of Science (</w:t>
      </w:r>
      <w:r w:rsidR="00CD74F6">
        <w:rPr>
          <w:i/>
        </w:rPr>
        <w:t xml:space="preserve">D </w:t>
      </w:r>
      <w:r w:rsidR="00CD74F6">
        <w:t xml:space="preserve">= 0.269, </w:t>
      </w:r>
      <w:r w:rsidR="00CD74F6">
        <w:rPr>
          <w:i/>
        </w:rPr>
        <w:t xml:space="preserve">p </w:t>
      </w:r>
      <w:r w:rsidR="00CD74F6">
        <w:t>&lt; 2.2 × 10</w:t>
      </w:r>
      <w:r w:rsidR="00CD74F6">
        <w:rPr>
          <w:vertAlign w:val="superscript"/>
        </w:rPr>
        <w:t>-16</w:t>
      </w:r>
      <w:r w:rsidR="00CD74F6">
        <w:t>), Psychological Science (</w:t>
      </w:r>
      <w:r w:rsidR="00CD74F6">
        <w:rPr>
          <w:i/>
        </w:rPr>
        <w:t xml:space="preserve">D </w:t>
      </w:r>
      <w:r w:rsidR="00CD74F6">
        <w:t xml:space="preserve">= 0.254, </w:t>
      </w:r>
      <w:r w:rsidR="00CD74F6">
        <w:rPr>
          <w:i/>
        </w:rPr>
        <w:t xml:space="preserve">p </w:t>
      </w:r>
      <w:r w:rsidR="00CD74F6">
        <w:t>&lt; 2.2 × 10</w:t>
      </w:r>
      <w:r w:rsidR="00CD74F6">
        <w:rPr>
          <w:vertAlign w:val="superscript"/>
        </w:rPr>
        <w:t>-16</w:t>
      </w:r>
      <w:r w:rsidR="00CD74F6">
        <w:t>), Developmental Psychology (</w:t>
      </w:r>
      <w:r w:rsidR="00CD74F6">
        <w:rPr>
          <w:i/>
        </w:rPr>
        <w:t xml:space="preserve">D </w:t>
      </w:r>
      <w:r w:rsidR="00CD74F6">
        <w:t xml:space="preserve">= 0.237, </w:t>
      </w:r>
      <w:r w:rsidR="00CD74F6">
        <w:rPr>
          <w:i/>
        </w:rPr>
        <w:t xml:space="preserve">p </w:t>
      </w:r>
      <w:r w:rsidR="00CD74F6">
        <w:t>&lt; 2.2 × 10</w:t>
      </w:r>
      <w:r w:rsidR="00CD74F6">
        <w:rPr>
          <w:vertAlign w:val="superscript"/>
        </w:rPr>
        <w:t>-16</w:t>
      </w:r>
      <w:r w:rsidR="00CD74F6">
        <w:t>), Journal of Personality and Social Psychology (</w:t>
      </w:r>
      <w:r w:rsidR="00CD74F6">
        <w:rPr>
          <w:i/>
        </w:rPr>
        <w:t xml:space="preserve">D </w:t>
      </w:r>
      <w:r w:rsidR="00CD74F6">
        <w:t xml:space="preserve">= 0.217, </w:t>
      </w:r>
      <w:r w:rsidR="00CD74F6">
        <w:rPr>
          <w:i/>
        </w:rPr>
        <w:t xml:space="preserve">p </w:t>
      </w:r>
      <w:r w:rsidR="00CD74F6">
        <w:t>&lt; 2.2 × 10</w:t>
      </w:r>
      <w:r w:rsidR="00CD74F6">
        <w:rPr>
          <w:vertAlign w:val="superscript"/>
        </w:rPr>
        <w:t>-16</w:t>
      </w:r>
      <w:r w:rsidR="00CD74F6">
        <w:t>), Journal of Consulting and Clinical Psychology (</w:t>
      </w:r>
      <w:r w:rsidR="00CD74F6">
        <w:rPr>
          <w:i/>
        </w:rPr>
        <w:t xml:space="preserve">D </w:t>
      </w:r>
      <w:r w:rsidR="00CD74F6">
        <w:t xml:space="preserve">= 0.179, </w:t>
      </w:r>
      <w:r w:rsidR="00CD74F6">
        <w:rPr>
          <w:i/>
        </w:rPr>
        <w:t xml:space="preserve">p </w:t>
      </w:r>
      <w:r w:rsidR="00CD74F6">
        <w:t>&lt; 2.2 × 10</w:t>
      </w:r>
      <w:r w:rsidR="00CD74F6">
        <w:rPr>
          <w:vertAlign w:val="superscript"/>
        </w:rPr>
        <w:t>-16</w:t>
      </w:r>
      <w:r w:rsidR="00CD74F6">
        <w:t>), and Journal of Applied Psychology (</w:t>
      </w:r>
      <w:r w:rsidR="00CD74F6">
        <w:rPr>
          <w:i/>
        </w:rPr>
        <w:t xml:space="preserve">D </w:t>
      </w:r>
      <w:r w:rsidR="00CD74F6">
        <w:t xml:space="preserve">= 0.053, </w:t>
      </w:r>
      <w:r w:rsidR="00CD74F6">
        <w:rPr>
          <w:i/>
        </w:rPr>
        <w:t xml:space="preserve">p </w:t>
      </w:r>
      <w:r w:rsidR="00CD74F6">
        <w:t>&lt; 7.934 × 10</w:t>
      </w:r>
      <w:r w:rsidR="00CD74F6">
        <w:rPr>
          <w:vertAlign w:val="superscript"/>
        </w:rPr>
        <w:t>-6</w:t>
      </w:r>
      <w:r w:rsidR="00CD74F6">
        <w:t xml:space="preserve">). </w:t>
      </w:r>
      <w:r w:rsidR="00A75A89">
        <w:t xml:space="preserve">In </w:t>
      </w:r>
      <w:r w:rsidR="00A75A89">
        <w:lastRenderedPageBreak/>
        <w:t>other words, all</w:t>
      </w:r>
      <w:r w:rsidR="00D92211">
        <w:t xml:space="preserve"> journals show evidence for deviation from </w:t>
      </w:r>
      <w:r w:rsidR="00D92211">
        <w:rPr>
          <w:i/>
        </w:rPr>
        <w:t>H</w:t>
      </w:r>
      <w:r w:rsidR="00D92211">
        <w:rPr>
          <w:i/>
          <w:vertAlign w:val="subscript"/>
        </w:rPr>
        <w:t>0</w:t>
      </w:r>
      <w:r w:rsidR="00E705E8">
        <w:t xml:space="preserve"> in the nonsignificant</w:t>
      </w:r>
      <w:r w:rsidR="00D92211">
        <w:t xml:space="preserve"> test results, and thus indications for false negatives.</w:t>
      </w:r>
    </w:p>
    <w:p w14:paraId="615FEC9B" w14:textId="5EB42D2B" w:rsidR="00C913A0" w:rsidRPr="00F16CE9" w:rsidRDefault="00FA450C" w:rsidP="00B21323">
      <w:pPr>
        <w:rPr>
          <w:b/>
        </w:rPr>
      </w:pPr>
      <w:r w:rsidRPr="00F16CE9">
        <w:rPr>
          <w:b/>
        </w:rPr>
        <w:t>Simulated statistical properties of the Fisher method</w:t>
      </w:r>
    </w:p>
    <w:p w14:paraId="5D44C6D8" w14:textId="28824F34" w:rsidR="005877DC" w:rsidRPr="00F16CE9" w:rsidRDefault="005877DC" w:rsidP="00B21323">
      <w:pPr>
        <w:ind w:firstLine="567"/>
      </w:pPr>
      <w:r w:rsidRPr="00F16CE9">
        <w:t xml:space="preserve">To </w:t>
      </w:r>
      <w:r w:rsidR="00224364">
        <w:t xml:space="preserve">inspect the power of testing for false negative results with </w:t>
      </w:r>
      <w:r w:rsidRPr="00F16CE9">
        <w:t>the Fisher method</w:t>
      </w:r>
      <w:r w:rsidR="00224364">
        <w:t>,</w:t>
      </w:r>
      <w:r w:rsidRPr="00F16CE9">
        <w:t xml:space="preserve"> </w:t>
      </w:r>
      <w:r w:rsidR="00224364">
        <w:t xml:space="preserve">we estimated </w:t>
      </w:r>
      <w:r w:rsidR="00E705E8">
        <w:t>power</w:t>
      </w:r>
      <w:r w:rsidR="00224364">
        <w:t xml:space="preserve"> </w:t>
      </w:r>
      <w:r w:rsidR="00914578" w:rsidRPr="00F16CE9">
        <w:t xml:space="preserve">as a function of sample size </w:t>
      </w:r>
      <w:r w:rsidR="00914578" w:rsidRPr="00F16CE9">
        <w:rPr>
          <w:i/>
        </w:rPr>
        <w:t>N</w:t>
      </w:r>
      <w:r w:rsidR="00914578" w:rsidRPr="00F16CE9">
        <w:t xml:space="preserve">, effect size η, and </w:t>
      </w:r>
      <w:r w:rsidR="00914578" w:rsidRPr="00F16CE9">
        <w:rPr>
          <w:i/>
        </w:rPr>
        <w:t xml:space="preserve">k </w:t>
      </w:r>
      <w:r w:rsidR="00914578" w:rsidRPr="00F16CE9">
        <w:t>test results</w:t>
      </w:r>
      <w:r w:rsidRPr="00F16CE9">
        <w:t xml:space="preserve">. </w:t>
      </w:r>
      <w:r w:rsidR="00291158" w:rsidRPr="00F16CE9">
        <w:t>Table 3</w:t>
      </w:r>
      <w:r w:rsidR="007D3BF7" w:rsidRPr="00F16CE9">
        <w:t xml:space="preserve"> </w:t>
      </w:r>
      <w:r w:rsidR="00914578" w:rsidRPr="00F16CE9">
        <w:t xml:space="preserve">summarizes </w:t>
      </w:r>
      <w:r w:rsidR="007D3BF7" w:rsidRPr="00F16CE9">
        <w:t xml:space="preserve">results for the simulations of the Fisher method for </w:t>
      </w:r>
      <w:r w:rsidR="00914578" w:rsidRPr="00F16CE9">
        <w:t xml:space="preserve">small- and medium </w:t>
      </w:r>
      <w:r w:rsidR="007D3BF7" w:rsidRPr="00F16CE9">
        <w:t>effect sizes</w:t>
      </w:r>
      <w:r w:rsidRPr="00F16CE9">
        <w:t xml:space="preserve">. </w:t>
      </w:r>
      <w:r w:rsidR="00914578" w:rsidRPr="00F16CE9">
        <w:t>R</w:t>
      </w:r>
      <w:r w:rsidRPr="00F16CE9">
        <w:t xml:space="preserve">esults </w:t>
      </w:r>
      <w:r w:rsidR="00914578" w:rsidRPr="00F16CE9">
        <w:t>for all 5,400 conditions can be found on the OSF</w:t>
      </w:r>
      <w:r w:rsidR="005544E3">
        <w:t xml:space="preserve"> (osf.io/qpfnw)</w:t>
      </w:r>
      <w:r w:rsidR="00914578" w:rsidRPr="00F16CE9">
        <w:t>; w</w:t>
      </w:r>
      <w:r w:rsidRPr="00F16CE9">
        <w:t xml:space="preserve">e try to summarize them here with reference to our hypotheses. </w:t>
      </w:r>
    </w:p>
    <w:p w14:paraId="55D73890" w14:textId="5DEFDAA4" w:rsidR="00224364" w:rsidRPr="00224364" w:rsidRDefault="00224364" w:rsidP="00B21323">
      <w:pPr>
        <w:ind w:firstLine="567"/>
      </w:pPr>
      <w:r>
        <w:t xml:space="preserve">Before summarizing the results depicted in Table 3, we explain </w:t>
      </w:r>
      <w:r w:rsidR="009D4444">
        <w:t xml:space="preserve">what the number in </w:t>
      </w:r>
      <w:r>
        <w:t>one cell</w:t>
      </w:r>
      <w:r w:rsidR="009D4444">
        <w:t xml:space="preserve"> means</w:t>
      </w:r>
      <w:r>
        <w:t xml:space="preserve">. For example, take the second cell in the </w:t>
      </w:r>
      <w:r w:rsidR="00EB4D4B">
        <w:t xml:space="preserve">third </w:t>
      </w:r>
      <w:r>
        <w:t>row, which depicts a value of .2667. This indicates that when there are two nonsignificant test results</w:t>
      </w:r>
      <w:r w:rsidR="009D4444">
        <w:t>, both</w:t>
      </w:r>
      <w:r>
        <w:t xml:space="preserve"> from samples with 62 respondents</w:t>
      </w:r>
      <w:r w:rsidR="00933034">
        <w:t>,</w:t>
      </w:r>
      <w:r>
        <w:t xml:space="preserve"> </w:t>
      </w:r>
      <w:r w:rsidR="00BB1C10">
        <w:t xml:space="preserve">and </w:t>
      </w:r>
      <w:r>
        <w:t xml:space="preserve">the population effect is </w:t>
      </w:r>
      <w:r>
        <w:rPr>
          <w:i/>
        </w:rPr>
        <w:t xml:space="preserve">r </w:t>
      </w:r>
      <w:r>
        <w:t xml:space="preserve">= .1, the Fisher method will correctly identify false negatives in 26.67% of the cases. </w:t>
      </w:r>
      <w:r w:rsidR="00EB4D4B">
        <w:t xml:space="preserve">In other words, the higher the value in the cell, the </w:t>
      </w:r>
      <w:r w:rsidR="009D4444">
        <w:t>more sensitive</w:t>
      </w:r>
      <w:r w:rsidR="00EB4D4B">
        <w:t xml:space="preserve"> the Fisher method </w:t>
      </w:r>
      <w:r w:rsidR="009D4444">
        <w:t xml:space="preserve">is </w:t>
      </w:r>
      <w:r w:rsidR="00EB4D4B">
        <w:t>in detecting false negatives</w:t>
      </w:r>
      <w:r w:rsidR="009D4444">
        <w:t>. T</w:t>
      </w:r>
      <w:r w:rsidR="00EB4D4B">
        <w:t xml:space="preserve">his value was computed for a variety of population effects, sample sizes, and number of nonsignificant results. </w:t>
      </w:r>
      <w:r w:rsidR="00BB1C10">
        <w:t>As a comparison value, 1-β depicts the power of a correlation test given the same sample size and population effect.</w:t>
      </w:r>
    </w:p>
    <w:p w14:paraId="5F029184" w14:textId="0D60C02C" w:rsidR="00954DDD" w:rsidRDefault="00F06AB7" w:rsidP="00B21323">
      <w:pPr>
        <w:ind w:firstLine="567"/>
      </w:pPr>
      <w:r>
        <w:t xml:space="preserve">We hypothesized that </w:t>
      </w:r>
      <w:r w:rsidR="00E15384">
        <w:t xml:space="preserve">the </w:t>
      </w:r>
      <w:r w:rsidR="00B5403C" w:rsidRPr="00F16CE9">
        <w:t>power of the Fisher method increases as sample size, effect size, or the number of test results increase</w:t>
      </w:r>
      <w:r>
        <w:t xml:space="preserve"> and the results confirm these hypotheses</w:t>
      </w:r>
      <w:r w:rsidR="00766796" w:rsidRPr="00F16CE9">
        <w:t xml:space="preserve">. </w:t>
      </w:r>
      <w:r>
        <w:t>Table 3 shows the power for small- and medium population effects, but does not show results for zero-</w:t>
      </w:r>
      <w:r w:rsidR="008E5552">
        <w:t xml:space="preserve"> and large population effect sizes</w:t>
      </w:r>
      <w:r w:rsidR="000A2A83">
        <w:t xml:space="preserve">, because results </w:t>
      </w:r>
      <w:r>
        <w:t>were highly similar</w:t>
      </w:r>
      <w:r w:rsidR="000A2A83">
        <w:t xml:space="preserve"> </w:t>
      </w:r>
      <w:r w:rsidR="008E5552">
        <w:t>for these effect sizes</w:t>
      </w:r>
      <w:r>
        <w:t>. For zero population effects, results confirmed that t</w:t>
      </w:r>
      <w:r w:rsidRPr="00F16CE9">
        <w:t xml:space="preserve">he Fisher method retains alpha sensitivity, given a 90% confidence interval around the 10% alpha level </w:t>
      </w:r>
      <w:r w:rsidRPr="00F16CE9">
        <w:fldChar w:fldCharType="begin" w:fldLock="1"/>
      </w:r>
      <w:r w:rsidR="00233803">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"issued" : { "date-parts" : [ [ "1998" ] ] }, "page" : "119-126", "title" : "Approximate is better than exact for interval estimation of binomial proportions", "type" : "article-journal", "volume" : "52" }, "uris" : [ "http://www.mendeley.com/documents/?uuid=47d0bce9-243d-4408-b7d8-68fa25ccf87d" ] } ], "mendeley" : { "manualFormatting" : "(i.e., [.095; .105]; Agresti &amp; Coull, 1998)", "previouslyFormattedCitation" : "(Agresti &amp; Coull, 1998)" }, "properties" : { "noteIndex" : 0 }, "schema" : "https://github.com/citation-style-language/schema/raw/master/csl-citation.json" }</w:instrText>
      </w:r>
      <w:r w:rsidRPr="00F16CE9">
        <w:fldChar w:fldCharType="separate"/>
      </w:r>
      <w:r w:rsidRPr="00F16CE9">
        <w:rPr>
          <w:noProof/>
        </w:rPr>
        <w:t>(i.e., [.095; .105]</w:t>
      </w:r>
      <w:r>
        <w:rPr>
          <w:noProof/>
        </w:rPr>
        <w:t>;</w:t>
      </w:r>
      <w:r w:rsidRPr="00F16CE9">
        <w:rPr>
          <w:noProof/>
        </w:rPr>
        <w:t xml:space="preserve"> Agresti &amp; Coull, 1998)</w:t>
      </w:r>
      <w:r w:rsidRPr="00F16CE9">
        <w:fldChar w:fldCharType="end"/>
      </w:r>
      <w:r w:rsidRPr="00F16CE9">
        <w:t>.</w:t>
      </w:r>
      <w:r>
        <w:t xml:space="preserve"> For large population effects, power was at least 97%</w:t>
      </w:r>
      <w:r w:rsidR="008E5552">
        <w:t xml:space="preserve"> and therefore omitted</w:t>
      </w:r>
      <w:r>
        <w:t xml:space="preserve">. For small- and medium population effects, power of the Fisher method was more </w:t>
      </w:r>
      <w:r>
        <w:lastRenderedPageBreak/>
        <w:t>variable</w:t>
      </w:r>
      <w:r w:rsidR="008E5552">
        <w:t xml:space="preserve"> and therefore included</w:t>
      </w:r>
      <w:r w:rsidR="000A2A83">
        <w:t xml:space="preserve">. </w:t>
      </w:r>
      <w:r>
        <w:t>More</w:t>
      </w:r>
      <w:r w:rsidR="00B5403C" w:rsidRPr="00F16CE9">
        <w:t xml:space="preserve"> specifically, power of the Fisher method rapidly approaches </w:t>
      </w:r>
      <w:r w:rsidR="000A2A83">
        <w:t xml:space="preserve">high power </w:t>
      </w:r>
      <w:r w:rsidR="00B5403C" w:rsidRPr="00F16CE9">
        <w:t>when there is a medium population effect</w:t>
      </w:r>
      <w:r w:rsidR="000A2A83">
        <w:t>, such as 77% power when 2 results from small samples (</w:t>
      </w:r>
      <w:r w:rsidR="000A2A83" w:rsidRPr="000A2A83">
        <w:rPr>
          <w:i/>
        </w:rPr>
        <w:t>N</w:t>
      </w:r>
      <w:r w:rsidR="000A2A83">
        <w:t xml:space="preserve"> = 33) </w:t>
      </w:r>
      <w:r w:rsidR="000A2A83" w:rsidRPr="000A2A83">
        <w:t>are</w:t>
      </w:r>
      <w:r w:rsidR="000A2A83">
        <w:t xml:space="preserve"> inspected</w:t>
      </w:r>
      <w:r w:rsidR="00B5403C" w:rsidRPr="00F16CE9">
        <w:t>. For small population effects</w:t>
      </w:r>
      <w:r w:rsidR="000A2A83">
        <w:t xml:space="preserve"> however</w:t>
      </w:r>
      <w:r w:rsidR="00B5403C" w:rsidRPr="00F16CE9">
        <w:t xml:space="preserve">, </w:t>
      </w:r>
      <w:r w:rsidR="000A2A83">
        <w:t xml:space="preserve">50 </w:t>
      </w:r>
      <w:r w:rsidR="00B5403C" w:rsidRPr="00F16CE9">
        <w:t xml:space="preserve">test results based on </w:t>
      </w:r>
      <w:r w:rsidR="000A2A83">
        <w:t xml:space="preserve">small </w:t>
      </w:r>
      <w:r w:rsidR="00B5403C" w:rsidRPr="00F16CE9">
        <w:t xml:space="preserve">samples </w:t>
      </w:r>
      <w:r w:rsidR="00E32EE6">
        <w:t>give only 69% power</w:t>
      </w:r>
      <w:r w:rsidR="00B5403C" w:rsidRPr="00F16CE9">
        <w:t xml:space="preserve">. </w:t>
      </w:r>
      <w:r w:rsidR="00B5403C" w:rsidRPr="000A2A83">
        <w:t>However</w:t>
      </w:r>
      <w:r w:rsidR="00B5403C" w:rsidRPr="00F16CE9">
        <w:t>, for small to medium effects (</w:t>
      </w:r>
      <w:r w:rsidR="00B5403C" w:rsidRPr="00F16CE9">
        <w:rPr>
          <w:i/>
        </w:rPr>
        <w:t>r</w:t>
      </w:r>
      <w:r w:rsidR="00E32EE6">
        <w:t xml:space="preserve"> = .17</w:t>
      </w:r>
      <w:r w:rsidR="00B5403C" w:rsidRPr="00F16CE9">
        <w:t xml:space="preserve">; </w:t>
      </w:r>
      <w:r w:rsidR="00B5403C" w:rsidRPr="00F16CE9">
        <w:rPr>
          <w:i/>
        </w:rPr>
        <w:t xml:space="preserve">N </w:t>
      </w:r>
      <w:r w:rsidR="00B5403C" w:rsidRPr="00F16CE9">
        <w:t xml:space="preserve">= 33), eight results provide </w:t>
      </w:r>
      <w:r w:rsidR="00E32EE6">
        <w:t>76</w:t>
      </w:r>
      <w:r w:rsidR="00B5403C" w:rsidRPr="00F16CE9">
        <w:t xml:space="preserve">% power. </w:t>
      </w:r>
      <w:r w:rsidR="008E5552">
        <w:t>These results indicate</w:t>
      </w:r>
      <w:r w:rsidR="00B5403C" w:rsidRPr="00F16CE9">
        <w:t xml:space="preserve"> that the Fisher method </w:t>
      </w:r>
      <w:r w:rsidR="008E5552">
        <w:t>can detect false negatives with rapidly increasing</w:t>
      </w:r>
      <w:r w:rsidR="00B5403C" w:rsidRPr="00F16CE9">
        <w:t xml:space="preserve"> power</w:t>
      </w:r>
      <w:r w:rsidR="008E5552">
        <w:t xml:space="preserve"> as effect size, number of results, or sample size increases—however, it</w:t>
      </w:r>
      <w:r w:rsidR="00B5403C" w:rsidRPr="00F16CE9">
        <w:t xml:space="preserve"> should not be expected to work wonders when inspecting small effects in small samples</w:t>
      </w:r>
      <w:r w:rsidR="00E15384">
        <w:t xml:space="preserve"> with only few test results</w:t>
      </w:r>
      <w:r w:rsidR="00B5403C" w:rsidRPr="00F16CE9">
        <w:t xml:space="preserve">. </w:t>
      </w:r>
    </w:p>
    <w:p w14:paraId="1D39B4F4" w14:textId="21E39971" w:rsidR="005B36ED" w:rsidRPr="005B36ED" w:rsidRDefault="005B36ED" w:rsidP="005B36ED">
      <w:pPr>
        <w:rPr>
          <w:b/>
        </w:rPr>
      </w:pPr>
      <w:r>
        <w:rPr>
          <w:b/>
        </w:rPr>
        <w:t>False negatives detected with the Fisher method</w:t>
      </w:r>
    </w:p>
    <w:p w14:paraId="47B5B79C" w14:textId="55A3C03C" w:rsidR="001B0DC6" w:rsidRPr="001B0DC6" w:rsidRDefault="00BB4BED" w:rsidP="00BB4BED">
      <w:pPr>
        <w:ind w:firstLine="567"/>
        <w:rPr>
          <w:i/>
        </w:rPr>
      </w:pPr>
      <w:r>
        <w:t xml:space="preserve">The Fisher method was applied to all nonsignificant test results per paper, to inspect whether these results deviate from </w:t>
      </w:r>
      <w:r>
        <w:rPr>
          <w:i/>
        </w:rPr>
        <w:t>H</w:t>
      </w:r>
      <w:r>
        <w:rPr>
          <w:i/>
          <w:vertAlign w:val="subscript"/>
        </w:rPr>
        <w:t>0</w:t>
      </w:r>
      <w:r>
        <w:t xml:space="preserve">. Table 4 </w:t>
      </w:r>
      <w:r w:rsidR="00FA5F9C">
        <w:t xml:space="preserve">shows the amount of significant Fisher method results per journal and per </w:t>
      </w:r>
      <w:r w:rsidR="00FA5F9C">
        <w:rPr>
          <w:i/>
        </w:rPr>
        <w:t xml:space="preserve">k </w:t>
      </w:r>
      <w:r w:rsidR="00FA5F9C">
        <w:t>number of nonsignificant test results</w:t>
      </w:r>
      <w:r w:rsidR="001B0DC6">
        <w:t xml:space="preserve"> and t</w:t>
      </w:r>
      <w:r w:rsidR="00FA5F9C">
        <w:t>he first row indicates the number of papers that report no nonsignificant results.</w:t>
      </w:r>
      <w:r w:rsidR="001B0DC6">
        <w:t xml:space="preserve"> Overall results </w:t>
      </w:r>
      <w:r w:rsidR="00FA5F9C">
        <w:t>i</w:t>
      </w:r>
      <w:r w:rsidR="001B0DC6">
        <w:t>ndicate</w:t>
      </w:r>
      <w:r w:rsidR="00FA5F9C">
        <w:t xml:space="preserve"> that </w:t>
      </w:r>
      <w:r w:rsidR="001B0DC6">
        <w:t xml:space="preserve">for </w:t>
      </w:r>
      <w:r w:rsidR="00FA5F9C">
        <w:t xml:space="preserve">6,951 papers nonsignificant results deviate from </w:t>
      </w:r>
      <w:r w:rsidR="00FA5F9C">
        <w:rPr>
          <w:i/>
        </w:rPr>
        <w:t>H</w:t>
      </w:r>
      <w:r w:rsidR="00FA5F9C">
        <w:rPr>
          <w:i/>
          <w:vertAlign w:val="subscript"/>
        </w:rPr>
        <w:t>0</w:t>
      </w:r>
      <w:r w:rsidR="00FA5F9C">
        <w:t xml:space="preserve">, indicating </w:t>
      </w:r>
      <w:r w:rsidR="00933034">
        <w:t xml:space="preserve">possible </w:t>
      </w:r>
      <w:r w:rsidR="00FA5F9C">
        <w:t>false negatives. This is 47.1% of all papers, and 66.7% of papers that report at least one nonsignificant results.</w:t>
      </w:r>
    </w:p>
    <w:p w14:paraId="5937B4AD" w14:textId="610ECB13" w:rsidR="00BB4BED" w:rsidRDefault="001B0DC6" w:rsidP="00BB4BED">
      <w:pPr>
        <w:ind w:firstLine="567"/>
      </w:pPr>
      <w:r>
        <w:t xml:space="preserve">Inspecting these results per journal </w:t>
      </w:r>
      <w:r w:rsidR="00975D35">
        <w:t>shows</w:t>
      </w:r>
      <w:r>
        <w:t xml:space="preserve"> that journals differ in the amount of significant Fisher method results, which indicate that the nonsignificant results deviate from </w:t>
      </w:r>
      <w:r>
        <w:rPr>
          <w:i/>
        </w:rPr>
        <w:t>H</w:t>
      </w:r>
      <w:r>
        <w:rPr>
          <w:i/>
          <w:vertAlign w:val="subscript"/>
        </w:rPr>
        <w:t>0</w:t>
      </w:r>
      <w:r>
        <w:t xml:space="preserve">. </w:t>
      </w:r>
      <w:r w:rsidR="00975D35">
        <w:t xml:space="preserve">The minimum proportion of significant Fisher method results is 49.4% (Journal of Applied Psychology), for papers that report at least one nonsignificant result. This indicates that at least 49.4% of all papers reporting nonsignificant results are not in line with </w:t>
      </w:r>
      <w:r w:rsidR="00975D35" w:rsidRPr="00975D35">
        <w:rPr>
          <w:i/>
        </w:rPr>
        <w:t>H</w:t>
      </w:r>
      <w:r w:rsidR="00975D35">
        <w:rPr>
          <w:i/>
          <w:vertAlign w:val="subscript"/>
        </w:rPr>
        <w:t>0</w:t>
      </w:r>
      <w:r w:rsidR="00975D35">
        <w:t xml:space="preserve">, and these results are </w:t>
      </w:r>
      <w:r w:rsidR="00933034">
        <w:t xml:space="preserve">possibly </w:t>
      </w:r>
      <w:r w:rsidR="00975D35">
        <w:t xml:space="preserve">false negative. All other journals show higher proportions of papers that deviate from </w:t>
      </w:r>
      <w:r w:rsidR="00975D35">
        <w:rPr>
          <w:i/>
        </w:rPr>
        <w:t>H</w:t>
      </w:r>
      <w:r w:rsidR="00975D35">
        <w:rPr>
          <w:i/>
          <w:vertAlign w:val="subscript"/>
        </w:rPr>
        <w:t>0</w:t>
      </w:r>
      <w:r w:rsidR="00975D35">
        <w:t xml:space="preserve">, </w:t>
      </w:r>
      <w:r w:rsidR="00933034">
        <w:t>with a maximum of 81.3%</w:t>
      </w:r>
      <w:r w:rsidR="00975D35">
        <w:t xml:space="preserve"> </w:t>
      </w:r>
      <w:r w:rsidR="00933034">
        <w:t>(</w:t>
      </w:r>
      <w:r w:rsidR="00975D35">
        <w:t>Journal of Personality and Social Psychology</w:t>
      </w:r>
      <w:r w:rsidR="00933034">
        <w:t>)</w:t>
      </w:r>
      <w:r w:rsidR="00975D35">
        <w:t xml:space="preserve">. Researchers should thus be wary to interpret negative results in </w:t>
      </w:r>
      <w:r w:rsidR="005B36ED">
        <w:t xml:space="preserve">journal articles as a sign that there is no effect; </w:t>
      </w:r>
      <w:r w:rsidR="00933034">
        <w:t>at least half of the papers provide sufficient evidence for possible false negative findings</w:t>
      </w:r>
      <w:r w:rsidR="005B36ED">
        <w:t>.</w:t>
      </w:r>
    </w:p>
    <w:p w14:paraId="4EB8006A" w14:textId="77777777" w:rsidR="000011C8" w:rsidRPr="00F16CE9" w:rsidRDefault="000011C8" w:rsidP="00B21323">
      <w:pPr>
        <w:ind w:firstLine="567"/>
        <w:jc w:val="center"/>
        <w:rPr>
          <w:b/>
        </w:rPr>
      </w:pPr>
      <w:r w:rsidRPr="00F16CE9">
        <w:rPr>
          <w:b/>
        </w:rPr>
        <w:lastRenderedPageBreak/>
        <w:t>Discussion</w:t>
      </w:r>
    </w:p>
    <w:p w14:paraId="39844C38" w14:textId="60CCDEB9" w:rsidR="00ED3EA2" w:rsidRDefault="005D710A" w:rsidP="00DA5355">
      <w:pPr>
        <w:ind w:firstLine="567"/>
      </w:pPr>
      <w:r>
        <w:t xml:space="preserve">The current paper investigated whether nonsignificant results in eight major psychological science </w:t>
      </w:r>
      <w:r w:rsidR="00ED3EA2">
        <w:t>journals deviate</w:t>
      </w:r>
      <w:r>
        <w:t xml:space="preserve"> from </w:t>
      </w:r>
      <w:r w:rsidR="00ED3EA2">
        <w:t xml:space="preserve">what would be expected under </w:t>
      </w:r>
      <w:r>
        <w:rPr>
          <w:i/>
        </w:rPr>
        <w:t>H</w:t>
      </w:r>
      <w:r>
        <w:rPr>
          <w:i/>
          <w:vertAlign w:val="subscript"/>
        </w:rPr>
        <w:t>0</w:t>
      </w:r>
      <w:r w:rsidR="00610BED">
        <w:t>,</w:t>
      </w:r>
      <w:r w:rsidR="00196C42">
        <w:t xml:space="preserve"> to inspect for </w:t>
      </w:r>
      <w:r>
        <w:t xml:space="preserve">false negatives. </w:t>
      </w:r>
      <w:r w:rsidR="00ED3EA2">
        <w:t xml:space="preserve">Under </w:t>
      </w:r>
      <w:r w:rsidR="00ED3EA2">
        <w:rPr>
          <w:i/>
        </w:rPr>
        <w:t>H</w:t>
      </w:r>
      <w:r w:rsidR="00ED3EA2">
        <w:rPr>
          <w:i/>
          <w:vertAlign w:val="subscript"/>
        </w:rPr>
        <w:t>0</w:t>
      </w:r>
      <w:r w:rsidR="00ED3EA2">
        <w:t xml:space="preserve">, the uniform </w:t>
      </w:r>
      <w:r w:rsidR="00ED3EA2">
        <w:rPr>
          <w:i/>
        </w:rPr>
        <w:t>P-</w:t>
      </w:r>
      <w:r w:rsidR="00ED3EA2">
        <w:t>value distribution was used to develop two test procedures to test for false negatives.</w:t>
      </w:r>
      <w:r w:rsidR="00ED3EA2">
        <w:rPr>
          <w:i/>
        </w:rPr>
        <w:t xml:space="preserve"> </w:t>
      </w:r>
      <w:r>
        <w:t xml:space="preserve">To inspect whether </w:t>
      </w:r>
      <w:r w:rsidR="00ED3EA2">
        <w:t xml:space="preserve">nonsignificant results from </w:t>
      </w:r>
      <w:r>
        <w:t xml:space="preserve">a set of papers </w:t>
      </w:r>
      <w:r w:rsidR="00ED3EA2">
        <w:t xml:space="preserve">show indication for false negatives, a procedure to compute the expected </w:t>
      </w:r>
      <w:r w:rsidR="00ED3EA2">
        <w:rPr>
          <w:i/>
        </w:rPr>
        <w:t>H</w:t>
      </w:r>
      <w:r w:rsidR="00ED3EA2">
        <w:rPr>
          <w:i/>
          <w:vertAlign w:val="subscript"/>
        </w:rPr>
        <w:t>0</w:t>
      </w:r>
      <w:r w:rsidR="00ED3EA2">
        <w:rPr>
          <w:i/>
        </w:rPr>
        <w:t xml:space="preserve"> </w:t>
      </w:r>
      <w:r w:rsidR="00ED3EA2">
        <w:t xml:space="preserve">effect distribution was proposed. To inspect whether nonsignificant results from one paper indicate a false negative, the Fisher method was proposed. The </w:t>
      </w:r>
      <w:r w:rsidR="00610BED">
        <w:t>sensitivity</w:t>
      </w:r>
      <w:r w:rsidR="00ED3EA2">
        <w:t xml:space="preserve"> of the Fisher method </w:t>
      </w:r>
      <w:r w:rsidR="00DA5355">
        <w:t xml:space="preserve">to detect false negatives </w:t>
      </w:r>
      <w:r w:rsidR="00ED3EA2">
        <w:t xml:space="preserve">was investigated, and the false negative effect and the proportion of false negatives were estimated. </w:t>
      </w:r>
    </w:p>
    <w:p w14:paraId="623452B8" w14:textId="14A29ECD" w:rsidR="00CD3DD2" w:rsidRPr="00F16CE9" w:rsidRDefault="00DA5355" w:rsidP="00B21323">
      <w:pPr>
        <w:ind w:firstLine="567"/>
      </w:pPr>
      <w:r>
        <w:t>The results of this investigation show that there is strong evidence for false negatives across all eight major journals in psychological science. The Fisher method proved a sensitive test to inspect for false negatives in our simulation study (se</w:t>
      </w:r>
      <w:r w:rsidR="00610BED">
        <w:t>e Table 3). A</w:t>
      </w:r>
      <w:r>
        <w:t>pplying the Fisher method to the observed results from the eight journals indicated that 66.7% of all papers that report nonsignificant results are possibly false negative (Table 4). Journals differed in the proportion of possibly false negative results, where proportions were at least ~50% and at most ~80%.</w:t>
      </w:r>
      <w:commentRangeStart w:id="32"/>
      <w:r>
        <w:t xml:space="preserve"> </w:t>
      </w:r>
      <w:commentRangeEnd w:id="32"/>
      <w:r w:rsidR="005D582B">
        <w:rPr>
          <w:rStyle w:val="CommentReference"/>
        </w:rPr>
        <w:commentReference w:id="32"/>
      </w:r>
      <w:r w:rsidR="00B25AE8" w:rsidRPr="00F16CE9">
        <w:fldChar w:fldCharType="begin" w:fldLock="1"/>
      </w:r>
      <w:r w:rsidR="00233803">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et al. (2012)", "previouslyFormattedCitation" : "(Fiedler et al., 2012)" }, "properties" : { "noteIndex" : 0 }, "schema" : "https://github.com/citation-style-language/schema/raw/master/csl-citation.json" }</w:instrText>
      </w:r>
      <w:r w:rsidR="00B25AE8" w:rsidRPr="00F16CE9">
        <w:fldChar w:fldCharType="separate"/>
      </w:r>
      <w:r w:rsidR="00B25AE8" w:rsidRPr="00F16CE9">
        <w:rPr>
          <w:noProof/>
        </w:rPr>
        <w:t>Fiedler et al. (2012)</w:t>
      </w:r>
      <w:r w:rsidR="00B25AE8" w:rsidRPr="00F16CE9">
        <w:fldChar w:fldCharType="end"/>
      </w:r>
      <w:r w:rsidR="00B25AE8" w:rsidRPr="00F16CE9">
        <w:t xml:space="preserve"> provide</w:t>
      </w:r>
      <w:r w:rsidR="0073686F">
        <w:t>d</w:t>
      </w:r>
      <w:r w:rsidR="00B25AE8" w:rsidRPr="00F16CE9">
        <w:t xml:space="preserve"> thorough argumentation for increased attention to false negatives </w:t>
      </w:r>
      <w:r w:rsidR="00B25AE8">
        <w:t>and t</w:t>
      </w:r>
      <w:r w:rsidR="00CD3DD2" w:rsidRPr="00F16CE9">
        <w:t xml:space="preserve">his paper </w:t>
      </w:r>
      <w:r w:rsidR="00610BED">
        <w:t>provide evidence that this call is warranted.</w:t>
      </w:r>
      <w:r w:rsidR="00867B7D" w:rsidRPr="00F16CE9">
        <w:t xml:space="preserve"> </w:t>
      </w:r>
    </w:p>
    <w:p w14:paraId="2EBB554D" w14:textId="63C436E0" w:rsidR="005B7F8A" w:rsidRPr="00F16CE9" w:rsidRDefault="005B7F8A" w:rsidP="00B21323">
      <w:pPr>
        <w:rPr>
          <w:b/>
        </w:rPr>
      </w:pPr>
      <w:commentRangeStart w:id="33"/>
      <w:r w:rsidRPr="00F16CE9">
        <w:rPr>
          <w:b/>
        </w:rPr>
        <w:t>Limitations</w:t>
      </w:r>
      <w:commentRangeEnd w:id="33"/>
      <w:r w:rsidR="00196C42">
        <w:rPr>
          <w:rStyle w:val="CommentReference"/>
        </w:rPr>
        <w:commentReference w:id="33"/>
      </w:r>
    </w:p>
    <w:p w14:paraId="7193CB2A" w14:textId="78BC1DDA" w:rsidR="00CD3DD2" w:rsidRPr="00F16CE9" w:rsidRDefault="00CD3DD2" w:rsidP="00B21323">
      <w:pPr>
        <w:ind w:firstLine="567"/>
      </w:pPr>
      <w:r w:rsidRPr="00F16CE9">
        <w:t xml:space="preserve">Before discussing </w:t>
      </w:r>
      <w:r w:rsidR="005B7F8A" w:rsidRPr="00F16CE9">
        <w:t>further</w:t>
      </w:r>
      <w:r w:rsidRPr="00F16CE9">
        <w:t xml:space="preserve"> implications of these findings, some</w:t>
      </w:r>
      <w:r w:rsidR="00C34313" w:rsidRPr="00F16CE9">
        <w:t xml:space="preserve"> possible</w:t>
      </w:r>
      <w:r w:rsidRPr="00F16CE9">
        <w:t xml:space="preserve"> caveats need to be addressed. </w:t>
      </w:r>
      <w:r w:rsidR="00D1671E" w:rsidRPr="00F16CE9">
        <w:t xml:space="preserve">These are related to </w:t>
      </w:r>
      <w:r w:rsidR="003239CB" w:rsidRPr="00F16CE9">
        <w:t xml:space="preserve">the way statcheck </w:t>
      </w:r>
      <w:r w:rsidR="003239CB" w:rsidRPr="00F16CE9">
        <w:fldChar w:fldCharType="begin" w:fldLock="1"/>
      </w:r>
      <w:r w:rsidR="00233803">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3239CB" w:rsidRPr="00F16CE9">
        <w:fldChar w:fldCharType="separate"/>
      </w:r>
      <w:r w:rsidR="003239CB" w:rsidRPr="00F16CE9">
        <w:rPr>
          <w:noProof/>
        </w:rPr>
        <w:t>(Epskamp &amp; Nuijten, 2013)</w:t>
      </w:r>
      <w:r w:rsidR="003239CB" w:rsidRPr="00F16CE9">
        <w:fldChar w:fldCharType="end"/>
      </w:r>
      <w:r w:rsidR="003239CB" w:rsidRPr="00F16CE9">
        <w:t xml:space="preserve"> extracts test statistics</w:t>
      </w:r>
      <w:r w:rsidR="003C40B9" w:rsidRPr="00F16CE9">
        <w:t>,</w:t>
      </w:r>
      <w:r w:rsidR="003239CB" w:rsidRPr="00F16CE9">
        <w:t xml:space="preserve"> </w:t>
      </w:r>
      <w:r w:rsidR="00112D52">
        <w:t xml:space="preserve">whether </w:t>
      </w:r>
      <w:r w:rsidR="00B33AD2">
        <w:t xml:space="preserve">possible </w:t>
      </w:r>
      <w:r w:rsidR="00610BED">
        <w:t xml:space="preserve">dependency of </w:t>
      </w:r>
      <w:r w:rsidR="00610BED">
        <w:rPr>
          <w:i/>
        </w:rPr>
        <w:t>P-</w:t>
      </w:r>
      <w:r w:rsidR="00610BED">
        <w:t>values poses a threat to the validity of results</w:t>
      </w:r>
      <w:r w:rsidR="009F2F95" w:rsidRPr="00F16CE9">
        <w:t>, and the estimation procedure for the false negative rate</w:t>
      </w:r>
      <w:r w:rsidR="005434E4" w:rsidRPr="00F16CE9">
        <w:t>.</w:t>
      </w:r>
    </w:p>
    <w:p w14:paraId="5E6455CB" w14:textId="77777777" w:rsidR="00546280" w:rsidRDefault="000A6576" w:rsidP="00B21323">
      <w:pPr>
        <w:ind w:firstLine="567"/>
      </w:pPr>
      <w:r w:rsidRPr="00F16CE9">
        <w:t>First, s</w:t>
      </w:r>
      <w:r w:rsidR="003239CB" w:rsidRPr="00F16CE9">
        <w:t xml:space="preserve">tatcheck extracts inline, APA style reported test statistics, but does not include results included from tables or </w:t>
      </w:r>
      <w:r w:rsidR="00B25AE8">
        <w:t xml:space="preserve">results </w:t>
      </w:r>
      <w:r w:rsidR="003239CB" w:rsidRPr="00F16CE9">
        <w:t xml:space="preserve">that are not reported as the APA prescribes. Even </w:t>
      </w:r>
      <w:r w:rsidR="003239CB" w:rsidRPr="00F16CE9">
        <w:lastRenderedPageBreak/>
        <w:t xml:space="preserve">though factorial experiments are common </w:t>
      </w:r>
      <w:r w:rsidR="00B25AE8" w:rsidRPr="00F16CE9">
        <w:t>in several fields of psychological science</w:t>
      </w:r>
      <w:r w:rsidR="00B25AE8">
        <w:t xml:space="preserve">, which are </w:t>
      </w:r>
      <w:r w:rsidR="003239CB" w:rsidRPr="00F16CE9">
        <w:t>most oft</w:t>
      </w:r>
      <w:r w:rsidR="005C2617" w:rsidRPr="00F16CE9">
        <w:t>en represented with inline test results</w:t>
      </w:r>
      <w:r w:rsidR="003239CB" w:rsidRPr="00F16CE9">
        <w:t xml:space="preserve">, some </w:t>
      </w:r>
      <w:r w:rsidR="00B25AE8">
        <w:t xml:space="preserve">fields </w:t>
      </w:r>
      <w:r w:rsidR="003239CB" w:rsidRPr="00F16CE9">
        <w:t xml:space="preserve">use regression models that are more aptly summarized in table form. Such tables are not included </w:t>
      </w:r>
      <w:r w:rsidR="00B25AE8">
        <w:t xml:space="preserve">in the results extracted </w:t>
      </w:r>
      <w:r w:rsidR="003239CB" w:rsidRPr="00F16CE9">
        <w:t xml:space="preserve">by statcheck, because they do not provide the necessary information to recompute </w:t>
      </w:r>
      <w:r w:rsidR="003239CB" w:rsidRPr="00F16CE9">
        <w:rPr>
          <w:i/>
        </w:rPr>
        <w:t>P</w:t>
      </w:r>
      <w:r w:rsidR="003239CB" w:rsidRPr="00F16CE9">
        <w:t xml:space="preserve">-values. For example, a regression </w:t>
      </w:r>
      <w:r w:rsidRPr="00F16CE9">
        <w:t>table</w:t>
      </w:r>
      <w:r w:rsidR="003239CB" w:rsidRPr="00F16CE9">
        <w:t xml:space="preserve"> might provide a </w:t>
      </w:r>
      <w:r w:rsidR="003239CB" w:rsidRPr="00F16CE9">
        <w:rPr>
          <w:i/>
        </w:rPr>
        <w:t>t-</w:t>
      </w:r>
      <w:r w:rsidR="003239CB" w:rsidRPr="00F16CE9">
        <w:t xml:space="preserve">value for </w:t>
      </w:r>
      <w:r w:rsidR="00112D52">
        <w:t xml:space="preserve">the included </w:t>
      </w:r>
      <w:r w:rsidR="003239CB" w:rsidRPr="00F16CE9">
        <w:t>predictor</w:t>
      </w:r>
      <w:r w:rsidR="00112D52">
        <w:t>s</w:t>
      </w:r>
      <w:r w:rsidR="003239CB" w:rsidRPr="00F16CE9">
        <w:t xml:space="preserve">, but no degrees of freedom and only an asterisk for significance. Considering that statcheck’s main aim is to recompute </w:t>
      </w:r>
      <w:r w:rsidR="00B25AE8">
        <w:t xml:space="preserve">and check reported </w:t>
      </w:r>
      <w:r w:rsidR="00B25AE8">
        <w:rPr>
          <w:i/>
        </w:rPr>
        <w:t>P-</w:t>
      </w:r>
      <w:r w:rsidR="00B25AE8">
        <w:t>values</w:t>
      </w:r>
      <w:r w:rsidR="003239CB" w:rsidRPr="00F16CE9">
        <w:t xml:space="preserve">, it makes sense </w:t>
      </w:r>
      <w:r w:rsidR="00B25AE8">
        <w:t xml:space="preserve">that such incomplete data </w:t>
      </w:r>
      <w:r w:rsidR="003239CB" w:rsidRPr="00F16CE9">
        <w:t xml:space="preserve">are not included. </w:t>
      </w:r>
    </w:p>
    <w:p w14:paraId="2D8A5DB3" w14:textId="58BC9094" w:rsidR="003239CB" w:rsidRPr="00F16CE9" w:rsidRDefault="00546280" w:rsidP="00B21323">
      <w:pPr>
        <w:ind w:firstLine="567"/>
      </w:pPr>
      <w:r>
        <w:t xml:space="preserve">Second, </w:t>
      </w:r>
      <w:r w:rsidR="002E736B" w:rsidRPr="00F16CE9">
        <w:t xml:space="preserve">statcheck extracts test statistics </w:t>
      </w:r>
      <w:r>
        <w:t xml:space="preserve">from an article but </w:t>
      </w:r>
      <w:r w:rsidR="002E736B" w:rsidRPr="00F16CE9">
        <w:t>does not inspect the origins of the test statistics</w:t>
      </w:r>
      <w:r w:rsidR="000A6576" w:rsidRPr="00F16CE9">
        <w:t xml:space="preserve"> (e.g., different studies within a paper)</w:t>
      </w:r>
      <w:r w:rsidR="002E736B" w:rsidRPr="00F16CE9">
        <w:t xml:space="preserve">. </w:t>
      </w:r>
      <w:r>
        <w:t xml:space="preserve">As a result, </w:t>
      </w:r>
      <w:r>
        <w:rPr>
          <w:i/>
        </w:rPr>
        <w:t>P</w:t>
      </w:r>
      <w:r>
        <w:t xml:space="preserve">-values extracted from one paper might be from one study, resulting in dependency between test results. </w:t>
      </w:r>
      <w:r>
        <w:fldChar w:fldCharType="begin" w:fldLock="1"/>
      </w:r>
      <w:r w:rsidR="00233803">
        <w:instrText>ADDIN CSL_CITATION { "citationItems" : [ { "id" : "ITEM-1", "itemData" : { "DOI" : "10.1371/journal.pone.0076010", "author" : [ { "dropping-particle" : "", "family" : "Bland", "given" : "Martin", "non-dropping-particle" : "", "parse-names" : false, "suffix" : "" } ], "container-title" : "PLoS ONE", "id" : "ITEM-1", "issued" : { "date-parts" : [ [ "2013" ] ] }, "page" : "e76010", "title" : "Do baseline P-values follow a uniform distribution in randomised trials?", "type" : "article-journal", "volume" : "8" }, "uris" : [ "http://www.mendeley.com/documents/?uuid=98cc1b2d-52b3-441e-a094-8087cb7d8a29" ] } ], "mendeley" : { "manualFormatting" : "Bland (2013)", "previouslyFormattedCitation" : "(Bland, 2013)" }, "properties" : { "noteIndex" : 0 }, "schema" : "https://github.com/citation-style-language/schema/raw/master/csl-citation.json" }</w:instrText>
      </w:r>
      <w:r>
        <w:fldChar w:fldCharType="separate"/>
      </w:r>
      <w:r>
        <w:rPr>
          <w:noProof/>
        </w:rPr>
        <w:t>Bland (</w:t>
      </w:r>
      <w:r w:rsidRPr="00546280">
        <w:rPr>
          <w:noProof/>
        </w:rPr>
        <w:t>2013)</w:t>
      </w:r>
      <w:r>
        <w:fldChar w:fldCharType="end"/>
      </w:r>
      <w:r>
        <w:t xml:space="preserve"> has illustrated </w:t>
      </w:r>
      <w:r w:rsidR="00B33AD2">
        <w:t xml:space="preserve">that </w:t>
      </w:r>
      <w:r>
        <w:t xml:space="preserve">uniformity does not hold for </w:t>
      </w:r>
      <w:r>
        <w:rPr>
          <w:i/>
        </w:rPr>
        <w:t>H</w:t>
      </w:r>
      <w:r>
        <w:rPr>
          <w:i/>
          <w:vertAlign w:val="subscript"/>
        </w:rPr>
        <w:t>0</w:t>
      </w:r>
      <w:r>
        <w:rPr>
          <w:i/>
        </w:rPr>
        <w:t xml:space="preserve"> </w:t>
      </w:r>
      <w:r>
        <w:t xml:space="preserve">when </w:t>
      </w:r>
      <w:r>
        <w:rPr>
          <w:i/>
        </w:rPr>
        <w:t>P-</w:t>
      </w:r>
      <w:r>
        <w:t xml:space="preserve">values are dependent. Based on the intraclass correlation (ICC), we can inspect how much dependency is present for the </w:t>
      </w:r>
      <w:r>
        <w:rPr>
          <w:i/>
        </w:rPr>
        <w:t>P-</w:t>
      </w:r>
      <w:r>
        <w:t xml:space="preserve">values within a paper. </w:t>
      </w:r>
      <w:r w:rsidR="00D34CAF">
        <w:t xml:space="preserve">If ICC = 1, this indicates full dependency, whereas ICC = 0 </w:t>
      </w:r>
      <w:r w:rsidR="00B33AD2">
        <w:t>indicates full independence</w:t>
      </w:r>
      <w:r w:rsidR="00D34CAF">
        <w:t xml:space="preserve">. For the set of observed results, the ICC for </w:t>
      </w:r>
      <w:r>
        <w:rPr>
          <w:i/>
        </w:rPr>
        <w:t>P-</w:t>
      </w:r>
      <w:r>
        <w:t xml:space="preserve">values </w:t>
      </w:r>
      <w:r w:rsidR="00D34CAF">
        <w:t xml:space="preserve">was .001, indicating </w:t>
      </w:r>
      <w:r w:rsidR="00EE7C0C">
        <w:t xml:space="preserve">near full </w:t>
      </w:r>
      <w:r w:rsidR="00D34CAF">
        <w:t xml:space="preserve">independence of </w:t>
      </w:r>
      <w:r w:rsidR="00D34CAF">
        <w:rPr>
          <w:i/>
        </w:rPr>
        <w:t>P-</w:t>
      </w:r>
      <w:r w:rsidR="00D34CAF">
        <w:t>values within a paper. In other words, the assumption of independent test results was not violated and is of no further concern.</w:t>
      </w:r>
    </w:p>
    <w:p w14:paraId="12ADB60C" w14:textId="79C66444" w:rsidR="003E6F67" w:rsidRPr="00F16CE9" w:rsidRDefault="003E6F67" w:rsidP="00660B71">
      <w:pPr>
        <w:rPr>
          <w:b/>
        </w:rPr>
      </w:pPr>
      <w:r w:rsidRPr="00F16CE9">
        <w:rPr>
          <w:b/>
        </w:rPr>
        <w:t>Implications</w:t>
      </w:r>
    </w:p>
    <w:p w14:paraId="42B90062" w14:textId="0FE9FE9A" w:rsidR="00516A52" w:rsidRDefault="00D82260" w:rsidP="00660B71">
      <w:pPr>
        <w:ind w:firstLine="567"/>
      </w:pPr>
      <w:r w:rsidRPr="00F16CE9">
        <w:t xml:space="preserve">In recent years false positive errors have received </w:t>
      </w:r>
      <w:r w:rsidR="00F9285D" w:rsidRPr="00F16CE9">
        <w:t>much</w:t>
      </w:r>
      <w:r w:rsidRPr="00F16CE9">
        <w:t xml:space="preserve"> attention, </w:t>
      </w:r>
      <w:r w:rsidR="003407F3" w:rsidRPr="00F16CE9">
        <w:t>where</w:t>
      </w:r>
      <w:r w:rsidR="00F9285D" w:rsidRPr="00F16CE9">
        <w:t>as</w:t>
      </w:r>
      <w:r w:rsidR="003407F3" w:rsidRPr="00F16CE9">
        <w:t xml:space="preserve"> o</w:t>
      </w:r>
      <w:r w:rsidRPr="00F16CE9">
        <w:t xml:space="preserve">nly a few papers have </w:t>
      </w:r>
      <w:r w:rsidR="00F9285D" w:rsidRPr="00F16CE9">
        <w:t>paid attention to</w:t>
      </w:r>
      <w:r w:rsidRPr="00F16CE9">
        <w:t xml:space="preserve"> the importance of false negatives explicitly </w:t>
      </w:r>
      <w:r w:rsidRPr="00F16CE9">
        <w:fldChar w:fldCharType="begin" w:fldLock="1"/>
      </w:r>
      <w:r w:rsidR="00233803">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"id" : "ITEM-2", "itemData" : { "DOI" : "10.1177/1745691614528520", "ISSN" : "1745-6916", "author" : [ { "dropping-particle" : "", "family" : "Lakens", "given" : "D.", "non-dropping-particle" : "", "parse-names" : false, "suffix" : "" }, { "dropping-particle" : "", "family" : "Evers", "given" : "E. R. K.", "non-dropping-particle" : "", "parse-names" : false, "suffix" : "" } ], "container-title" : "Perspectives on Psychological Science", "id" : "ITEM-2", "issued" : { "date-parts" : [ [ "2014", "5", "6" ] ] }, "page" : "278-292", "title" : "Sailing from the seas of chaos into the corridor of stability: Practical recommendations to increase the informational value of studies", "type" : "article-journal", "volume" : "9" }, "uris" : [ "http://www.mendeley.com/documents/?uuid=fbd301ca-5a75-490f-b837-659a91a86006" ] } ], "mendeley" : { "manualFormatting" : "(e.g., Fiedler et al., 2012; Lakens &amp; Evers, 2014)", "previouslyFormattedCitation" : "(Fiedler et al., 2012; Lakens &amp; Evers, 2014)" }, "properties" : { "noteIndex" : 0 }, "schema" : "https://github.com/citation-style-language/schema/raw/master/csl-citation.json" }</w:instrText>
      </w:r>
      <w:r w:rsidRPr="00F16CE9">
        <w:fldChar w:fldCharType="separate"/>
      </w:r>
      <w:r w:rsidRPr="00F16CE9">
        <w:rPr>
          <w:noProof/>
        </w:rPr>
        <w:t>(</w:t>
      </w:r>
      <w:r w:rsidR="006906F1">
        <w:rPr>
          <w:noProof/>
        </w:rPr>
        <w:t xml:space="preserve">e.g., </w:t>
      </w:r>
      <w:r w:rsidRPr="00F16CE9">
        <w:rPr>
          <w:noProof/>
        </w:rPr>
        <w:t>Fiedler et al., 2012; Lakens &amp; Evers, 2014)</w:t>
      </w:r>
      <w:r w:rsidRPr="00F16CE9">
        <w:fldChar w:fldCharType="end"/>
      </w:r>
      <w:r w:rsidR="003407F3" w:rsidRPr="00F16CE9">
        <w:t>. I</w:t>
      </w:r>
      <w:r w:rsidRPr="00F16CE9">
        <w:t>mplicitly</w:t>
      </w:r>
      <w:r w:rsidR="003407F3" w:rsidRPr="00F16CE9">
        <w:t>,</w:t>
      </w:r>
      <w:r w:rsidRPr="00F16CE9">
        <w:t xml:space="preserve"> the </w:t>
      </w:r>
      <w:r w:rsidR="004037FB" w:rsidRPr="00F16CE9">
        <w:t xml:space="preserve">importance put </w:t>
      </w:r>
      <w:r w:rsidRPr="00F16CE9">
        <w:t xml:space="preserve">on power in replications </w:t>
      </w:r>
      <w:r w:rsidR="004037FB" w:rsidRPr="00F16CE9">
        <w:fldChar w:fldCharType="begin" w:fldLock="1"/>
      </w:r>
      <w:r w:rsidR="00233803">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"previouslyFormattedCitation" : "(Brandt et al., 2013)" }, "properties" : { "noteIndex" : 0 }, "schema" : "https://github.com/citation-style-language/schema/raw/master/csl-citation.json" }</w:instrText>
      </w:r>
      <w:r w:rsidR="004037FB" w:rsidRPr="00F16CE9">
        <w:fldChar w:fldCharType="separate"/>
      </w:r>
      <w:r w:rsidR="004037FB" w:rsidRPr="00F16CE9">
        <w:rPr>
          <w:noProof/>
        </w:rPr>
        <w:t>(Brandt et al., 2013)</w:t>
      </w:r>
      <w:r w:rsidR="004037FB" w:rsidRPr="00F16CE9">
        <w:fldChar w:fldCharType="end"/>
      </w:r>
      <w:r w:rsidR="004037FB" w:rsidRPr="00F16CE9">
        <w:t xml:space="preserve"> </w:t>
      </w:r>
      <w:r w:rsidRPr="00F16CE9">
        <w:t xml:space="preserve">was </w:t>
      </w:r>
      <w:r w:rsidR="004037FB" w:rsidRPr="00F16CE9">
        <w:t xml:space="preserve">stressing the importance of </w:t>
      </w:r>
      <w:r w:rsidRPr="00F16CE9">
        <w:t>controlling false negatives in replications</w:t>
      </w:r>
      <w:r w:rsidR="00610BED">
        <w:t xml:space="preserve"> and e</w:t>
      </w:r>
      <w:r w:rsidR="003407F3" w:rsidRPr="00F16CE9">
        <w:t xml:space="preserve">ven though these implicit elements have trickled down into </w:t>
      </w:r>
      <w:r w:rsidR="00254531">
        <w:t xml:space="preserve">some </w:t>
      </w:r>
      <w:r w:rsidR="004037FB" w:rsidRPr="00F16CE9">
        <w:t xml:space="preserve">policy changes </w:t>
      </w:r>
      <w:r w:rsidR="004037FB" w:rsidRPr="00F16CE9">
        <w:fldChar w:fldCharType="begin" w:fldLock="1"/>
      </w:r>
      <w:r w:rsidR="00233803">
        <w:instrText>ADDIN CSL_CITATION { "citationItems" : [ { "id" : "ITEM-1", "itemData" : { "DOI" : "10.1177/0956797613512465", "ISSN" : "0956-7976", "author" : [ { "dropping-particle" : "", "family" : "Eich", "given" : "E.", "non-dropping-particle" : "", "parse-names" : false, "suffix" : "" } ], "container-title" : "Psychological Science", "id" : "ITEM-1", "issued" : { "date-parts" : [ [ "2013", "11", "27" ] ] }, "page" : "3-6", "title" : "Business not as usual", "type" : "article-journal", "volume" : "25" }, "uris" : [ "http://www.mendeley.com/documents/?uuid=78c43c70-5ade-42fc-99d3-56f1d68e9ca9" ] }, { "id" : "ITEM-2", "itemData" : { "URL" : "http://www.journals.elsevier.com/journal-of-experimental-social-psychology/news/jesp-editorial-guidelines/", "author" : [ { "dropping-particle" : "", "family" : "Journal of Experimental Social Psychology", "given" : "", "non-dropping-particle" : "", "parse-names" : false, "suffix" : "" } ], "id" : "ITEM-2", "issued" : { "date-parts" : [ [ "2014" ] ] }, "title" : "JESP Editorial Guidelines", "type" : "webpage" }, "uris" : [ "http://www.mendeley.com/documents/?uuid=0fad8f8c-f3ee-4f78-8285-ec776bd05a2b" ] } ], "mendeley" : { "manualFormatting" : "(e.g., Eich, 2013; Journal of Experimental Social Psychology, 2014)", "previouslyFormattedCitation" : "(Eich, 2013; Journal of Experimental Social Psychology, 2014)" }, "properties" : { "noteIndex" : 0 }, "schema" : "https://github.com/citation-style-language/schema/raw/master/csl-citation.json" }</w:instrText>
      </w:r>
      <w:r w:rsidR="004037FB" w:rsidRPr="00F16CE9">
        <w:fldChar w:fldCharType="separate"/>
      </w:r>
      <w:r w:rsidR="004037FB" w:rsidRPr="00F16CE9">
        <w:rPr>
          <w:noProof/>
        </w:rPr>
        <w:t>(</w:t>
      </w:r>
      <w:r w:rsidR="00254531">
        <w:rPr>
          <w:noProof/>
        </w:rPr>
        <w:t xml:space="preserve">e.g., </w:t>
      </w:r>
      <w:r w:rsidR="004037FB" w:rsidRPr="00F16CE9">
        <w:rPr>
          <w:noProof/>
        </w:rPr>
        <w:t>Eich, 2013; Journal of Experimental Social Psychology, 2014)</w:t>
      </w:r>
      <w:r w:rsidR="004037FB" w:rsidRPr="00F16CE9">
        <w:fldChar w:fldCharType="end"/>
      </w:r>
      <w:r w:rsidR="004037FB" w:rsidRPr="00F16CE9">
        <w:t>, active discussion of false negative rates</w:t>
      </w:r>
      <w:r w:rsidR="009C42E0" w:rsidRPr="00F16CE9">
        <w:t xml:space="preserve"> beyond the scope of replications</w:t>
      </w:r>
      <w:r w:rsidR="004037FB" w:rsidRPr="00F16CE9">
        <w:t xml:space="preserve"> has </w:t>
      </w:r>
      <w:r w:rsidR="006906F1">
        <w:t xml:space="preserve">lagged </w:t>
      </w:r>
      <w:r w:rsidR="004037FB" w:rsidRPr="00F16CE9">
        <w:t>behind on the discussion</w:t>
      </w:r>
      <w:r w:rsidR="000A6576" w:rsidRPr="00F16CE9">
        <w:t xml:space="preserve"> of false positives</w:t>
      </w:r>
      <w:r w:rsidR="00F9285D" w:rsidRPr="00F16CE9">
        <w:t xml:space="preserve">. </w:t>
      </w:r>
      <w:r w:rsidR="00F9285D" w:rsidRPr="00F16CE9">
        <w:lastRenderedPageBreak/>
        <w:t xml:space="preserve">This </w:t>
      </w:r>
      <w:r w:rsidR="006906F1">
        <w:t>largely neglects</w:t>
      </w:r>
      <w:r w:rsidR="000A6576" w:rsidRPr="00F16CE9">
        <w:t xml:space="preserve"> previous concern about power </w:t>
      </w:r>
      <w:r w:rsidR="000A6576" w:rsidRPr="00F16CE9">
        <w:fldChar w:fldCharType="begin" w:fldLock="1"/>
      </w:r>
      <w:r w:rsidR="00233803">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"id" : "ITEM-2",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"ITEM-2", "issued" : { "date-parts" : [ [ "2012", "11", "7" ] ] }, "page" : "543-554", "title" : "The rules of the game called psychological science", "type" : "article-journal", "volume" : "7" }, "uris" : [ "http://www.mendeley.com/documents/?uuid=1f069476-7a7c-468e-bb2e-84e5bb636083" ] }, { "id" : "ITEM-3",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"ITEM-3", "issued" : { "date-parts" : [ [ "2011" ] ] }, "page" : "331-348", "title" : "Sample size in psychological research over the past 30 years.", "type" : "article-journal", "volume" : "112" }, "uris" : [ "http://www.mendeley.com/documents/?uuid=ed47f7b9-37a7-4e26-85b9-eebd382da283" ] }, { "id" : "ITEM-4",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"ITEM-4", "issued" : { "date-parts" : [ [ "1989" ] ] }, "page" : "309-316", "title" : "Do studies of statistical power have an effect on the power of studies?", "type" : "article-journal", "volume" : "105" }, "uris" : [ "http://www.mendeley.com/documents/?uuid=b0623e82-96d2-408a-845c-af985e6ca1d0" ] } ], "mendeley" : { "manualFormatting" : "(Bakker, Van Dijk, &amp; Wicherts, 2012; Cohen, 1962; Marszalek, Barber, Kohlhart, &amp; Holmes, 2011; Sedlmeier &amp; Gigerenzer, 1989)", "previouslyFormattedCitation" : "(M. Bakker, Van Dijk, &amp; Wicherts, 2012; Cohen, 1962; Marszalek, Barber, Kohlhart, &amp; Holmes, 2011; Sedlmeier &amp; Gigerenzer, 1989)" }, "properties" : { "noteIndex" : 0 }, "schema" : "https://github.com/citation-style-language/schema/raw/master/csl-citation.json" }</w:instrText>
      </w:r>
      <w:r w:rsidR="000A6576" w:rsidRPr="00F16CE9">
        <w:fldChar w:fldCharType="separate"/>
      </w:r>
      <w:r w:rsidR="000A6576" w:rsidRPr="00F16CE9">
        <w:rPr>
          <w:noProof/>
        </w:rPr>
        <w:t>(Bakker, Van Dijk, &amp; Wicherts, 2012; Cohen, 1962; Marszalek, Barber, Kohlhart, &amp; Holmes, 2011; Sedlmeier &amp; Gigerenzer, 1989)</w:t>
      </w:r>
      <w:r w:rsidR="000A6576" w:rsidRPr="00F16CE9">
        <w:fldChar w:fldCharType="end"/>
      </w:r>
      <w:r w:rsidR="00257B7C">
        <w:t xml:space="preserve">, which was even addressed by an APA Statistical Task Force at the time </w:t>
      </w:r>
      <w:r w:rsidR="00257B7C">
        <w:fldChar w:fldCharType="begin" w:fldLock="1"/>
      </w:r>
      <w:r w:rsidR="00233803">
        <w:instrText>ADDIN CSL_CITATION { "citationItems" : [ { "id" : "ITEM-1", "itemData" : { "author" : [ { "dropping-particle" : "", "family" : "Wilkinson", "given" : "L.", "non-dropping-particle" : "", "parse-names" : false, "suffix" : "" }, { "dropping-particle" : "", "family" : "APA Task Force on Statistical Inference", "given" : "", "non-dropping-particle" : "", "parse-names" : false, "suffix" : "" } ], "container-title" : "American Psychologist", "id" : "ITEM-1", "issued" : { "date-parts" : [ [ "1999" ] ] }, "page" : "594-604", "title" : "Statistical methods in psychology journals: Guidelines and explanations.", "type" : "article-journal", "volume" : "54" }, "uris" : [ "http://www.mendeley.com/documents/?uuid=53b45e84-24e0-4f36-8d3e-8d2684471802" ] } ], "mendeley" : { "previouslyFormattedCitation" : "(Wilkinson &amp; APA Task Force on Statistical Inference, 1999)" }, "properties" : { "noteIndex" : 0 }, "schema" : "https://github.com/citation-style-language/schema/raw/master/csl-citation.json" }</w:instrText>
      </w:r>
      <w:r w:rsidR="00257B7C">
        <w:fldChar w:fldCharType="separate"/>
      </w:r>
      <w:r w:rsidR="00257B7C" w:rsidRPr="00257B7C">
        <w:rPr>
          <w:noProof/>
        </w:rPr>
        <w:t>(Wilkinson &amp; APA Task Force on Statistical Inference, 1999)</w:t>
      </w:r>
      <w:r w:rsidR="00257B7C">
        <w:fldChar w:fldCharType="end"/>
      </w:r>
      <w:r w:rsidR="00257B7C">
        <w:t xml:space="preserve">. Their recommendation of increasing power bore no fruit </w:t>
      </w:r>
      <w:r w:rsidR="00257B7C">
        <w:fldChar w:fldCharType="begin" w:fldLock="1"/>
      </w:r>
      <w:r w:rsidR="00233803">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et al., 2011)" }, "properties" : { "noteIndex" : 0 }, "schema" : "https://github.com/citation-style-language/schema/raw/master/csl-citation.json" }</w:instrText>
      </w:r>
      <w:r w:rsidR="00257B7C">
        <w:fldChar w:fldCharType="separate"/>
      </w:r>
      <w:r w:rsidR="00257B7C" w:rsidRPr="00257B7C">
        <w:rPr>
          <w:noProof/>
        </w:rPr>
        <w:t>(Marszalek et al., 2011)</w:t>
      </w:r>
      <w:r w:rsidR="00257B7C">
        <w:fldChar w:fldCharType="end"/>
      </w:r>
      <w:r w:rsidR="00257B7C">
        <w:t xml:space="preserve"> and our </w:t>
      </w:r>
      <w:r w:rsidR="003407F3" w:rsidRPr="00F16CE9">
        <w:t>results</w:t>
      </w:r>
      <w:r w:rsidR="000A6576" w:rsidRPr="00F16CE9">
        <w:t xml:space="preserve"> confirm </w:t>
      </w:r>
      <w:r w:rsidR="00257B7C">
        <w:t>that the original concern about power/false negatives is unresolved</w:t>
      </w:r>
      <w:r w:rsidR="009C42E0" w:rsidRPr="00F16CE9">
        <w:t>.</w:t>
      </w:r>
      <w:r w:rsidR="00257B7C">
        <w:t xml:space="preserve"> </w:t>
      </w:r>
      <w:commentRangeStart w:id="34"/>
      <w:r w:rsidR="00257B7C">
        <w:t xml:space="preserve">Moreover, the results indicate that there is no reason to </w:t>
      </w:r>
      <w:r w:rsidR="00A75A89">
        <w:t xml:space="preserve">even </w:t>
      </w:r>
      <w:r w:rsidR="00257B7C">
        <w:t>believe the problem has</w:t>
      </w:r>
      <w:r w:rsidR="00A75A89">
        <w:t xml:space="preserve"> been partially solved</w:t>
      </w:r>
      <w:r w:rsidR="00257B7C">
        <w:t>.</w:t>
      </w:r>
      <w:commentRangeEnd w:id="34"/>
      <w:r w:rsidR="005D582B">
        <w:rPr>
          <w:rStyle w:val="CommentReference"/>
        </w:rPr>
        <w:commentReference w:id="34"/>
      </w:r>
      <w:r w:rsidR="00257B7C">
        <w:t xml:space="preserve"> In other words, there is no reason to believe the problem of false negatives has been resolved, but decreased debate is reason to believe a problem is being neglected.</w:t>
      </w:r>
    </w:p>
    <w:p w14:paraId="2C92444E" w14:textId="12271EAC" w:rsidR="009E7AE3" w:rsidRPr="00F16CE9" w:rsidRDefault="009E7AE3" w:rsidP="009E7AE3">
      <w:pPr>
        <w:ind w:firstLine="567"/>
      </w:pPr>
      <w:r>
        <w:t xml:space="preserve">However, what has changed is the amount of negative results being reported. </w:t>
      </w:r>
      <w:r w:rsidRPr="00F16CE9">
        <w:t>Our data show that more nonsignificant results are reported thro</w:t>
      </w:r>
      <w:r w:rsidR="00C62EE4">
        <w:t>ughout the years (see Figure 4). This is</w:t>
      </w:r>
      <w:r w:rsidRPr="00F16CE9">
        <w:t xml:space="preserve"> contrary to other findings that indicate that relatively more significant results are being reported</w:t>
      </w:r>
      <w:commentRangeStart w:id="35"/>
      <w:r w:rsidRPr="00F16CE9">
        <w:t xml:space="preserve"> </w:t>
      </w:r>
      <w:r w:rsidRPr="00F16CE9">
        <w:fldChar w:fldCharType="begin" w:fldLock="1"/>
      </w:r>
      <w:r w:rsidR="00233803">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"id" : "ITEM-3", "itemData" : { "DOI" : "10.1007/s11192-011-0494-7", "ISSN" : "0138-9130", "author" : [ { "dropping-particle" : "", "family" : "Fanelli", "given" : "Daniele", "non-dropping-particle" : "", "parse-names" : false, "suffix" : "" } ], "container-title" : "Scientometrics", "id" : "ITEM-3", "issued" : { "date-parts" : [ [ "2012", "9", "11" ] ] }, "page" : "891-904", "title" : "Negative results are disappearing from most disciplines and countries", "type" : "article-journal", "volume" : "90" }, "uris" : [ "http://www.mendeley.com/documents/?uuid=a8dea723-3395-4824-a87b-a63021d232d8" ] } ], "mendeley" : { "previouslyFormattedCitation" : "(Fanelli, 2012; Sterling, Rosenbaum, &amp; Weinkam, 1995; Sterling, 1959)" }, "properties" : { "noteIndex" : 0 }, "schema" : "https://github.com/citation-style-language/schema/raw/master/csl-citation.json" }</w:instrText>
      </w:r>
      <w:r w:rsidRPr="00F16CE9">
        <w:fldChar w:fldCharType="separate"/>
      </w:r>
      <w:r w:rsidR="00233803" w:rsidRPr="00233803">
        <w:rPr>
          <w:noProof/>
        </w:rPr>
        <w:t>(Fanelli, 2012; Sterling, Rosenbaum, &amp; Weinkam, 1995; Sterling, 1959)</w:t>
      </w:r>
      <w:r w:rsidRPr="00F16CE9">
        <w:fldChar w:fldCharType="end"/>
      </w:r>
      <w:commentRangeEnd w:id="35"/>
      <w:r w:rsidR="00DC6E9D">
        <w:rPr>
          <w:rStyle w:val="CommentReference"/>
        </w:rPr>
        <w:commentReference w:id="35"/>
      </w:r>
      <w:r w:rsidRPr="00F16CE9">
        <w:t xml:space="preserve">. </w:t>
      </w:r>
      <w:r>
        <w:t xml:space="preserve">Even though we </w:t>
      </w:r>
      <w:r w:rsidRPr="00F16CE9">
        <w:t xml:space="preserve">note that </w:t>
      </w:r>
      <w:r>
        <w:t xml:space="preserve">other research focused on main results and we focus on results in general, the </w:t>
      </w:r>
      <w:r w:rsidR="00C62EE4">
        <w:t>relative</w:t>
      </w:r>
      <w:r>
        <w:t xml:space="preserve"> number of negative results is increasing and hence the </w:t>
      </w:r>
      <w:r w:rsidR="00C62EE4">
        <w:t>relative</w:t>
      </w:r>
      <w:r>
        <w:t xml:space="preserve"> number of false negatives is increasing</w:t>
      </w:r>
      <w:r w:rsidRPr="00F16CE9">
        <w:t xml:space="preserve">. </w:t>
      </w:r>
      <w:r>
        <w:t xml:space="preserve">If anything, this should increase concern about false negatives, because more false negative </w:t>
      </w:r>
      <w:r w:rsidR="00610BED">
        <w:t>results</w:t>
      </w:r>
      <w:r>
        <w:t xml:space="preserve"> are </w:t>
      </w:r>
      <w:r w:rsidR="00864D47">
        <w:t xml:space="preserve">being </w:t>
      </w:r>
      <w:r>
        <w:t>published and</w:t>
      </w:r>
      <w:r w:rsidR="00610BED">
        <w:t xml:space="preserve"> valuable</w:t>
      </w:r>
      <w:r>
        <w:t xml:space="preserve"> </w:t>
      </w:r>
      <w:r w:rsidR="00610BED">
        <w:t xml:space="preserve">hypotheses are </w:t>
      </w:r>
      <w:r>
        <w:t xml:space="preserve">possibly disregarded because of it </w:t>
      </w:r>
      <w:r>
        <w:fldChar w:fldCharType="begin" w:fldLock="1"/>
      </w:r>
      <w:r w:rsidR="00233803">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et al., 2012)" }, "properties" : { "noteIndex" : 0 }, "schema" : "https://github.com/citation-style-language/schema/raw/master/csl-citation.json" }</w:instrText>
      </w:r>
      <w:r>
        <w:fldChar w:fldCharType="separate"/>
      </w:r>
      <w:r w:rsidRPr="00FF1E60">
        <w:rPr>
          <w:noProof/>
        </w:rPr>
        <w:t>(Fiedler et al., 2012)</w:t>
      </w:r>
      <w:r>
        <w:fldChar w:fldCharType="end"/>
      </w:r>
      <w:r>
        <w:t xml:space="preserve">. Nonetheless, the increase in published negative results is positive, as it seems </w:t>
      </w:r>
      <w:r w:rsidRPr="00F16CE9">
        <w:t xml:space="preserve">the field is not shying away from publishing negative results per se, as so many have proposed before </w:t>
      </w:r>
      <w:commentRangeStart w:id="36"/>
      <w:r w:rsidRPr="00F16CE9">
        <w:fldChar w:fldCharType="begin" w:fldLock="1"/>
      </w:r>
      <w:r w:rsidR="00233803">
        <w:instrText>ADDIN CSL_CITATION { "citationItems" : [ { "id" : "ITEM-1", "itemData" : { "DOI" : "10.1177/1745691612459058", "ISSN" : "1745-6916", "author" : [ { "dropping-particle" : "", "family" : "Nosek", "given" : "B. a.", "non-dropping-particle" : "", "parse-names" : false, "suffix" : "" }, { "dropping-particle" : "", "family" : "Spies", "given" : "J. R.", "non-dropping-particle" : "", "parse-names" : false, "suffix" : "" }, { "dropping-particle" : "", "family" : "Motyl", "given" : "M.", "non-dropping-particle" : "", "parse-names" : false, "suffix" : "" } ], "container-title" : "Perspectives on Psychological Science", "id" : "ITEM-1", "issued" : { "date-parts" : [ [ "2012", "11", "7" ] ] }, "page" : "615-631", "title" : "Scientific utopia: II. Restructuring incentives and practices to promote truth over publishability", "type" : "article-journal", "volume" : "7" }, "uris" : [ "http://www.mendeley.com/documents/?uuid=669995c1-6934-4304-a0e7-81b617a83707"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"id" : "ITEM-3", "itemData" : { "DOI" : "10.1037//0033-2909.86.3.638", "ISSN" : "0033-2909", "author" : [ { "dropping-particle" : "", "family" : "Rosenthal", "given" : "Robert", "non-dropping-particle" : "", "parse-names" : false, "suffix" : "" } ], "container-title" : "Psychological Bulletin", "id" : "ITEM-3", "issued" : { "date-parts" : [ [ "1979" ] ] }, "page" : "638-641", "title" : "The file drawer problem and tolerance for null results.", "type" : "article-journal", "volume" : "86" }, "uris" : [ "http://www.mendeley.com/documents/?uuid=e1670a72-6d76-48dc-87c8-b864ac801b00" ] }, { "id" : "ITEM-4",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"ITEM-4", "issued" : { "date-parts" : [ [ "2012" ] ] }, "page" : "551-66", "title" : "The ironic effect of significant results on the credibility of multiple-study articles.", "type" : "article-journal", "volume" : "17" }, "uris" : [ "http://www.mendeley.com/documents/?uuid=0a6761d7-268f-4da0-89c8-85641a10bd2b" ] } ], "mendeley" : { "manualFormatting" : "(e.g., Greenwald, 1975; Nosek, Spies, &amp; Motyl, 2012; Rosenthal, 1979; Schimmack, 2012)", "previouslyFormattedCitation" : "(Greenwald, 1975; Nosek, Spies, &amp; Motyl, 2012; Rosenthal, 1979; Schimmack, 2012)" }, "properties" : { "noteIndex" : 0 }, "schema" : "https://github.com/citation-style-language/schema/raw/master/csl-citation.json" }</w:instrText>
      </w:r>
      <w:r w:rsidRPr="00F16CE9">
        <w:fldChar w:fldCharType="separate"/>
      </w:r>
      <w:r w:rsidRPr="00F16CE9">
        <w:rPr>
          <w:noProof/>
        </w:rPr>
        <w:t>(e.g., Greenwald, 1975; Nosek, Spies, &amp; Motyl, 2012; Rosenthal, 1979; Schimmack, 2012)</w:t>
      </w:r>
      <w:r w:rsidRPr="00F16CE9">
        <w:fldChar w:fldCharType="end"/>
      </w:r>
      <w:r w:rsidRPr="00F16CE9">
        <w:t>.</w:t>
      </w:r>
      <w:commentRangeEnd w:id="36"/>
      <w:r w:rsidR="00DC6E9D">
        <w:rPr>
          <w:rStyle w:val="CommentReference"/>
        </w:rPr>
        <w:commentReference w:id="36"/>
      </w:r>
    </w:p>
    <w:p w14:paraId="7FAAF55E" w14:textId="51B1D8FF" w:rsidR="00EA019F" w:rsidRDefault="00F9285D" w:rsidP="00710BFD">
      <w:pPr>
        <w:ind w:firstLine="567"/>
      </w:pPr>
      <w:commentRangeStart w:id="37"/>
      <w:r w:rsidRPr="00F16CE9">
        <w:t>A</w:t>
      </w:r>
      <w:r w:rsidR="00516A52" w:rsidRPr="00F16CE9">
        <w:t xml:space="preserve">fter the commotion caused by the special issue on replications in </w:t>
      </w:r>
      <w:r w:rsidR="006906F1">
        <w:t xml:space="preserve">the journal </w:t>
      </w:r>
      <w:r w:rsidR="00516A52" w:rsidRPr="00F16CE9">
        <w:rPr>
          <w:i/>
        </w:rPr>
        <w:t>Social Psychology</w:t>
      </w:r>
      <w:r w:rsidR="00516A52" w:rsidRPr="00F16CE9">
        <w:t xml:space="preserve">, </w:t>
      </w:r>
      <w:r w:rsidR="003407F3" w:rsidRPr="00F16CE9">
        <w:t>false negatives have received some</w:t>
      </w:r>
      <w:r w:rsidR="00516A52" w:rsidRPr="00F16CE9">
        <w:t xml:space="preserve"> </w:t>
      </w:r>
      <w:r w:rsidRPr="00F16CE9">
        <w:t xml:space="preserve">minor </w:t>
      </w:r>
      <w:r w:rsidR="00516A52" w:rsidRPr="00F16CE9">
        <w:t>attention</w:t>
      </w:r>
      <w:r w:rsidR="00777149" w:rsidRPr="00F16CE9">
        <w:t xml:space="preserve"> on social media</w:t>
      </w:r>
      <w:r w:rsidR="003407F3" w:rsidRPr="00F16CE9">
        <w:t xml:space="preserve"> and blogs</w:t>
      </w:r>
      <w:r w:rsidR="00516A52" w:rsidRPr="00F16CE9">
        <w:t xml:space="preserve">. </w:t>
      </w:r>
      <w:r w:rsidR="00516A52" w:rsidRPr="00F16CE9">
        <w:fldChar w:fldCharType="begin" w:fldLock="1"/>
      </w:r>
      <w:r w:rsidR="00233803">
        <w:instrText>ADDIN CSL_CITATION { "citationItems" : [ { "id" : "ITEM-1", "itemData" : { "URL" : "https://timwilsonredirect.wordpress.com/2014/06/15/is-there-a-crisis-of-false-negatives-in-psychology/", "author" : [ { "dropping-particle" : "", "family" : "Wilson", "given" : "Tim", "non-dropping-particle" : "", "parse-names" : false, "suffix" : "" } ], "id" : "ITEM-1", "issued" : { "date-parts" : [ [ "2014" ] ] }, "title" : "Is There a Crisis of False Negatives in Psychology?", "type" : "webpage" }, "uris" : [ "http://www.mendeley.com/documents/?uuid=c5e0cc3c-43dd-4bdb-9130-999a5b7f72a9" ] } ], "mendeley" : { "manualFormatting" : "Wilson (2014)", "previouslyFormattedCitation" : "(Wilson, 2014)" }, "properties" : { "noteIndex" : 0 }, "schema" : "https://github.com/citation-style-language/schema/raw/master/csl-citation.json" }</w:instrText>
      </w:r>
      <w:r w:rsidR="00516A52" w:rsidRPr="00F16CE9">
        <w:fldChar w:fldCharType="separate"/>
      </w:r>
      <w:r w:rsidR="00516A52" w:rsidRPr="00F16CE9">
        <w:rPr>
          <w:noProof/>
        </w:rPr>
        <w:t>Wilson (2014)</w:t>
      </w:r>
      <w:r w:rsidR="00516A52" w:rsidRPr="00F16CE9">
        <w:fldChar w:fldCharType="end"/>
      </w:r>
      <w:r w:rsidR="00516A52" w:rsidRPr="00F16CE9">
        <w:t xml:space="preserve"> was concerned about failed replications </w:t>
      </w:r>
      <w:r w:rsidR="00EA019F">
        <w:t>being false negative</w:t>
      </w:r>
      <w:r w:rsidR="00516A52" w:rsidRPr="00F16CE9">
        <w:t xml:space="preserve">. More specifically, he was concerned that the </w:t>
      </w:r>
      <w:r w:rsidR="003407F3" w:rsidRPr="00F16CE9">
        <w:t xml:space="preserve">replication researchers </w:t>
      </w:r>
      <w:r w:rsidR="006906F1">
        <w:t xml:space="preserve">biased the results towards </w:t>
      </w:r>
      <w:r w:rsidR="006906F1">
        <w:lastRenderedPageBreak/>
        <w:t>nonsignificance</w:t>
      </w:r>
      <w:r w:rsidR="00864D47">
        <w:t xml:space="preserve"> (i.e., </w:t>
      </w:r>
      <w:r w:rsidR="00516A52" w:rsidRPr="00F16CE9">
        <w:rPr>
          <w:i/>
        </w:rPr>
        <w:t>Q-</w:t>
      </w:r>
      <w:r w:rsidR="00777149" w:rsidRPr="00F16CE9">
        <w:t>hacking</w:t>
      </w:r>
      <w:r w:rsidR="00864D47">
        <w:t>)</w:t>
      </w:r>
      <w:r w:rsidR="009E7AE3">
        <w:t xml:space="preserve">, </w:t>
      </w:r>
      <w:r w:rsidR="00864D47">
        <w:t xml:space="preserve">which </w:t>
      </w:r>
      <w:r w:rsidR="009E7AE3">
        <w:t>is a reasonable concern</w:t>
      </w:r>
      <w:r w:rsidR="00777149" w:rsidRPr="00F16CE9">
        <w:t>.</w:t>
      </w:r>
      <w:r w:rsidR="003B00AF">
        <w:t xml:space="preserve"> </w:t>
      </w:r>
      <w:r w:rsidR="008F0FAC">
        <w:t xml:space="preserve">However, the concern of </w:t>
      </w:r>
      <w:r w:rsidR="008F0FAC">
        <w:rPr>
          <w:i/>
        </w:rPr>
        <w:t>Q-</w:t>
      </w:r>
      <w:r w:rsidR="008F0FAC">
        <w:t xml:space="preserve">hacking extends to non-replication studies when non-effects are hypothesized (e.g., ‘we expect no effect of gender on Y’). </w:t>
      </w:r>
      <w:r w:rsidR="00864D47">
        <w:t xml:space="preserve">Our results also indicate, as opposed to Wilson’s (2014) viewpoint, that false negatives are also a problem for eight major journals in the psychological sciences, which show evidence for false negatives. Additionally, </w:t>
      </w:r>
      <w:r w:rsidR="003B00AF">
        <w:fldChar w:fldCharType="begin" w:fldLock="1"/>
      </w:r>
      <w:r w:rsidR="00233803">
        <w:instrText>ADDIN CSL_CITATION { "citationItems" : [ { "id" : "ITEM-1", "itemData" : { "URL" : "http://wjh.harvard.edu/~jmitchel/writing/failed_science.htm", "author" : [ { "dropping-particle" : "", "family" : "Mitchell", "given" : "Jason", "non-dropping-particle" : "", "parse-names" : false, "suffix" : "" } ], "id" : "ITEM-1", "issued" : { "date-parts" : [ [ "2014" ] ] }, "title" : "On the emptiness of failed replications", "type" : "webpage" }, "uris" : [ "http://www.mendeley.com/documents/?uuid=86326fee-daa1-41ec-8167-ec4424f4f9d5" ] } ], "mendeley" : { "manualFormatting" : "Mitchell (2014)", "previouslyFormattedCitation" : "(Mitchell, 2014)" }, "properties" : { "noteIndex" : 0 }, "schema" : "https://github.com/citation-style-language/schema/raw/master/csl-citation.json" }</w:instrText>
      </w:r>
      <w:r w:rsidR="003B00AF">
        <w:fldChar w:fldCharType="separate"/>
      </w:r>
      <w:r w:rsidR="003B00AF">
        <w:rPr>
          <w:noProof/>
        </w:rPr>
        <w:t>Mitchell</w:t>
      </w:r>
      <w:r w:rsidR="003B00AF" w:rsidRPr="003B00AF">
        <w:rPr>
          <w:noProof/>
        </w:rPr>
        <w:t xml:space="preserve"> </w:t>
      </w:r>
      <w:r w:rsidR="003B00AF">
        <w:rPr>
          <w:noProof/>
        </w:rPr>
        <w:t>(</w:t>
      </w:r>
      <w:r w:rsidR="003B00AF" w:rsidRPr="003B00AF">
        <w:rPr>
          <w:noProof/>
        </w:rPr>
        <w:t>2014)</w:t>
      </w:r>
      <w:r w:rsidR="003B00AF">
        <w:fldChar w:fldCharType="end"/>
      </w:r>
      <w:r w:rsidR="003B00AF">
        <w:t xml:space="preserve"> propose</w:t>
      </w:r>
      <w:r w:rsidR="008F0FAC">
        <w:t>d</w:t>
      </w:r>
      <w:r w:rsidR="003B00AF">
        <w:t xml:space="preserve"> that negative results have no </w:t>
      </w:r>
      <w:r w:rsidR="00646F79">
        <w:t xml:space="preserve">philosophical </w:t>
      </w:r>
      <w:r w:rsidR="003B00AF">
        <w:t xml:space="preserve">value, which rejects any concern about false negatives. </w:t>
      </w:r>
      <w:r w:rsidR="008F0FAC">
        <w:t xml:space="preserve">However, </w:t>
      </w:r>
      <w:r w:rsidR="00646F79">
        <w:t xml:space="preserve">Mitchell’s (2014) viewpoint is a theoretical one that </w:t>
      </w:r>
      <w:r w:rsidR="008F0FAC">
        <w:t>neglects the probabilistic basis of results in the NHST paradigm</w:t>
      </w:r>
      <w:r w:rsidR="009E7AE3">
        <w:t>.</w:t>
      </w:r>
      <w:r w:rsidR="00646F79">
        <w:t xml:space="preserve"> </w:t>
      </w:r>
      <w:r w:rsidR="00864D47">
        <w:t xml:space="preserve">However valid his points are in theory, in NHST </w:t>
      </w:r>
      <w:r w:rsidR="00646F79">
        <w:t>(false</w:t>
      </w:r>
      <w:r w:rsidR="00864D47">
        <w:t>)</w:t>
      </w:r>
      <w:r w:rsidR="00646F79">
        <w:t xml:space="preserve"> negative results are informative</w:t>
      </w:r>
      <w:r w:rsidR="00864D47">
        <w:t xml:space="preserve"> because they can be negative by chance alone.</w:t>
      </w:r>
      <w:commentRangeEnd w:id="37"/>
      <w:r w:rsidR="00DC6E9D">
        <w:rPr>
          <w:rStyle w:val="CommentReference"/>
        </w:rPr>
        <w:commentReference w:id="37"/>
      </w:r>
    </w:p>
    <w:p w14:paraId="1E63ECBE" w14:textId="585C0F58" w:rsidR="00AD3FB5" w:rsidRPr="00AD3FB5" w:rsidRDefault="00AD3FB5" w:rsidP="00AD3FB5">
      <w:pPr>
        <w:rPr>
          <w:b/>
        </w:rPr>
      </w:pPr>
      <w:r>
        <w:rPr>
          <w:b/>
        </w:rPr>
        <w:t>Conclusion</w:t>
      </w:r>
    </w:p>
    <w:p w14:paraId="03F4D141" w14:textId="6F4EB33D" w:rsidR="001C29F2" w:rsidRPr="00F16CE9" w:rsidRDefault="00886BC6" w:rsidP="00B21323">
      <w:pPr>
        <w:ind w:firstLine="567"/>
      </w:pPr>
      <w:r w:rsidRPr="00F16CE9">
        <w:t xml:space="preserve">Taken together, we </w:t>
      </w:r>
      <w:r w:rsidR="00A52645" w:rsidRPr="00F16CE9">
        <w:t>regard</w:t>
      </w:r>
      <w:r w:rsidRPr="00F16CE9">
        <w:t xml:space="preserve"> </w:t>
      </w:r>
      <w:r w:rsidR="00E8271E" w:rsidRPr="00F16CE9">
        <w:t xml:space="preserve">these results </w:t>
      </w:r>
      <w:r w:rsidR="00A52645" w:rsidRPr="00F16CE9">
        <w:t xml:space="preserve">as </w:t>
      </w:r>
      <w:r w:rsidRPr="00F16CE9">
        <w:t xml:space="preserve">considerable proof for presence </w:t>
      </w:r>
      <w:r w:rsidR="00A52645" w:rsidRPr="00F16CE9">
        <w:t>of</w:t>
      </w:r>
      <w:r w:rsidRPr="00F16CE9">
        <w:t xml:space="preserve">- and concern </w:t>
      </w:r>
      <w:r w:rsidR="00A52645" w:rsidRPr="00F16CE9">
        <w:t xml:space="preserve">for </w:t>
      </w:r>
      <w:r w:rsidRPr="00F16CE9">
        <w:t>false negatives</w:t>
      </w:r>
      <w:r w:rsidR="00840FDD">
        <w:t xml:space="preserve"> across the entire psychological sciences</w:t>
      </w:r>
      <w:r w:rsidR="00A07E6E">
        <w:t xml:space="preserve">. Moreover, researchers can </w:t>
      </w:r>
      <w:r w:rsidR="00A75A89">
        <w:t xml:space="preserve">easily apply </w:t>
      </w:r>
      <w:r w:rsidR="00A07E6E">
        <w:t>t</w:t>
      </w:r>
      <w:r w:rsidR="00840FDD">
        <w:t xml:space="preserve">he Fisher method to test for </w:t>
      </w:r>
      <w:r w:rsidR="00A07E6E">
        <w:t xml:space="preserve">false negative </w:t>
      </w:r>
      <w:r w:rsidR="00840FDD">
        <w:t xml:space="preserve">effects </w:t>
      </w:r>
      <w:r w:rsidR="004B5D9B">
        <w:t>in their own research</w:t>
      </w:r>
      <w:r w:rsidR="00840FDD">
        <w:t xml:space="preserve">, which could prove especially helpful in a </w:t>
      </w:r>
      <w:r w:rsidR="00777E70" w:rsidRPr="00F16CE9">
        <w:t xml:space="preserve">set of mixed results </w:t>
      </w:r>
      <w:r w:rsidR="004B5D9B">
        <w:t xml:space="preserve">of an effect </w:t>
      </w:r>
      <w:r w:rsidR="00777E70" w:rsidRPr="00F16CE9">
        <w:t>(e.g., two nonsignificant- and one significant main effect).</w:t>
      </w:r>
      <w:r w:rsidR="002566F7" w:rsidRPr="00F16CE9">
        <w:t xml:space="preserve"> </w:t>
      </w:r>
      <w:r w:rsidR="00557361" w:rsidRPr="00F16CE9">
        <w:t xml:space="preserve">Further research could expand the scope </w:t>
      </w:r>
      <w:r w:rsidR="00545670" w:rsidRPr="00F16CE9">
        <w:t xml:space="preserve">of the investigation </w:t>
      </w:r>
      <w:r w:rsidR="00840FDD">
        <w:t xml:space="preserve">into false negatives </w:t>
      </w:r>
      <w:r w:rsidR="00557361" w:rsidRPr="00F16CE9">
        <w:t>b</w:t>
      </w:r>
      <w:r w:rsidR="00A704ED" w:rsidRPr="00F16CE9">
        <w:t>y including additional journals</w:t>
      </w:r>
      <w:r w:rsidR="00646F79">
        <w:t>, refining our</w:t>
      </w:r>
      <w:r w:rsidR="005C413D">
        <w:t xml:space="preserve"> estimation</w:t>
      </w:r>
      <w:r w:rsidR="00646F79">
        <w:t xml:space="preserve"> procedures, and developing a Fisher method that is robust for dependency in the </w:t>
      </w:r>
      <w:r w:rsidR="00646F79">
        <w:rPr>
          <w:i/>
        </w:rPr>
        <w:t>P-</w:t>
      </w:r>
      <w:r w:rsidR="00646F79">
        <w:t>values</w:t>
      </w:r>
      <w:r w:rsidR="00A704ED" w:rsidRPr="00F16CE9">
        <w:t xml:space="preserve">. </w:t>
      </w:r>
      <w:r w:rsidR="00840FDD">
        <w:t xml:space="preserve">To </w:t>
      </w:r>
      <w:r w:rsidR="00646F79">
        <w:t>facilitate this</w:t>
      </w:r>
      <w:r w:rsidR="00840FDD">
        <w:t>, our data</w:t>
      </w:r>
      <w:r w:rsidR="005C413D">
        <w:t xml:space="preserve"> and </w:t>
      </w:r>
      <w:r w:rsidR="00840FDD">
        <w:t>procedures are provided on the OSF page for this paper</w:t>
      </w:r>
      <w:r w:rsidR="005C413D">
        <w:t xml:space="preserve"> (osf.io/qpfnw)</w:t>
      </w:r>
      <w:r w:rsidR="00840FDD">
        <w:t xml:space="preserve">. </w:t>
      </w:r>
      <w:r w:rsidR="00646F79">
        <w:t xml:space="preserve">We conclude by saying that </w:t>
      </w:r>
      <w:r w:rsidR="00D21929" w:rsidRPr="00F16CE9">
        <w:t>d</w:t>
      </w:r>
      <w:r w:rsidR="00914924" w:rsidRPr="00F16CE9">
        <w:t xml:space="preserve">iscussing false negatives </w:t>
      </w:r>
      <w:r w:rsidR="00646F79">
        <w:t xml:space="preserve">is not </w:t>
      </w:r>
      <w:r w:rsidR="00914924" w:rsidRPr="00F16CE9">
        <w:t>zero-sum to discussing false positives</w:t>
      </w:r>
      <w:r w:rsidR="00840FDD">
        <w:t>, and consider the current results a firm encouragement to add</w:t>
      </w:r>
      <w:r w:rsidR="00914924" w:rsidRPr="00F16CE9">
        <w:t xml:space="preserve"> false negatives to the </w:t>
      </w:r>
      <w:r w:rsidR="00840FDD">
        <w:t xml:space="preserve">current </w:t>
      </w:r>
      <w:r w:rsidR="00914924" w:rsidRPr="00F16CE9">
        <w:t>discussion</w:t>
      </w:r>
      <w:r w:rsidR="00D85C6E" w:rsidRPr="00F16CE9">
        <w:t xml:space="preserve"> on</w:t>
      </w:r>
      <w:r w:rsidR="00914924" w:rsidRPr="00F16CE9">
        <w:t xml:space="preserve"> error-control.</w:t>
      </w:r>
      <w:r w:rsidR="001C29F2" w:rsidRPr="00F16CE9">
        <w:br w:type="page"/>
      </w:r>
    </w:p>
    <w:p w14:paraId="620C6FEC" w14:textId="77777777" w:rsidR="001C29F2" w:rsidRPr="00F16CE9" w:rsidRDefault="001C29F2" w:rsidP="00BF655D">
      <w:pPr>
        <w:pStyle w:val="APAHeading1"/>
        <w:rPr>
          <w:b w:val="0"/>
        </w:rPr>
      </w:pPr>
      <w:r w:rsidRPr="00F16CE9">
        <w:rPr>
          <w:b w:val="0"/>
        </w:rPr>
        <w:lastRenderedPageBreak/>
        <w:t>References</w:t>
      </w:r>
    </w:p>
    <w:p w14:paraId="565C2719" w14:textId="02A35C5C" w:rsidR="00233803" w:rsidRPr="00233803" w:rsidRDefault="00F16CE9">
      <w:pPr>
        <w:pStyle w:val="NormalWeb"/>
        <w:ind w:left="480" w:hanging="480"/>
        <w:divId w:val="786312518"/>
        <w:rPr>
          <w:noProof/>
        </w:rPr>
      </w:pPr>
      <w:r>
        <w:rPr>
          <w:b/>
        </w:rPr>
        <w:fldChar w:fldCharType="begin" w:fldLock="1"/>
      </w:r>
      <w:r>
        <w:rPr>
          <w:b/>
        </w:rPr>
        <w:instrText xml:space="preserve">ADDIN Mendeley Bibliography CSL_BIBLIOGRAPHY </w:instrText>
      </w:r>
      <w:r>
        <w:rPr>
          <w:b/>
        </w:rPr>
        <w:fldChar w:fldCharType="separate"/>
      </w:r>
      <w:r w:rsidR="00233803" w:rsidRPr="00233803">
        <w:rPr>
          <w:noProof/>
        </w:rPr>
        <w:t xml:space="preserve">Agresti, A., &amp; Coull, B. (1998). Approximate is better than exact for interval estimation of binomial proportions. </w:t>
      </w:r>
      <w:r w:rsidR="00233803" w:rsidRPr="00233803">
        <w:rPr>
          <w:i/>
          <w:iCs/>
          <w:noProof/>
        </w:rPr>
        <w:t>The American Statistician</w:t>
      </w:r>
      <w:r w:rsidR="00233803" w:rsidRPr="00233803">
        <w:rPr>
          <w:noProof/>
        </w:rPr>
        <w:t xml:space="preserve">, </w:t>
      </w:r>
      <w:r w:rsidR="00233803" w:rsidRPr="00233803">
        <w:rPr>
          <w:i/>
          <w:iCs/>
          <w:noProof/>
        </w:rPr>
        <w:t>52</w:t>
      </w:r>
      <w:r w:rsidR="00233803" w:rsidRPr="00233803">
        <w:rPr>
          <w:noProof/>
        </w:rPr>
        <w:t>, 119–126.</w:t>
      </w:r>
    </w:p>
    <w:p w14:paraId="2854CE0A" w14:textId="77777777" w:rsidR="00233803" w:rsidRPr="00233803" w:rsidRDefault="00233803">
      <w:pPr>
        <w:pStyle w:val="NormalWeb"/>
        <w:ind w:left="480" w:hanging="480"/>
        <w:divId w:val="786312518"/>
        <w:rPr>
          <w:noProof/>
        </w:rPr>
      </w:pPr>
      <w:r w:rsidRPr="00233803">
        <w:rPr>
          <w:noProof/>
        </w:rPr>
        <w:t xml:space="preserve">American Psychological Association. (2010). </w:t>
      </w:r>
      <w:r w:rsidRPr="00233803">
        <w:rPr>
          <w:i/>
          <w:iCs/>
          <w:noProof/>
        </w:rPr>
        <w:t>Publication Manual of the American Psychological Association</w:t>
      </w:r>
      <w:r w:rsidRPr="00233803">
        <w:rPr>
          <w:noProof/>
        </w:rPr>
        <w:t xml:space="preserve"> (6th ed.). Washington, D.C.: American Psychological Association.</w:t>
      </w:r>
    </w:p>
    <w:p w14:paraId="587114F2" w14:textId="77777777" w:rsidR="00233803" w:rsidRPr="00233803" w:rsidRDefault="00233803">
      <w:pPr>
        <w:pStyle w:val="NormalWeb"/>
        <w:ind w:left="480" w:hanging="480"/>
        <w:divId w:val="786312518"/>
        <w:rPr>
          <w:noProof/>
        </w:rPr>
      </w:pPr>
      <w:r w:rsidRPr="00233803">
        <w:rPr>
          <w:noProof/>
        </w:rPr>
        <w:t xml:space="preserve">Armitage, P., McPherson, C., &amp; Rowe, B. (1969). Repeated significance tests on accumulating data. </w:t>
      </w:r>
      <w:r w:rsidRPr="00233803">
        <w:rPr>
          <w:i/>
          <w:iCs/>
          <w:noProof/>
        </w:rPr>
        <w:t>Journal of the Royal Statistical Society</w:t>
      </w:r>
      <w:r w:rsidRPr="00233803">
        <w:rPr>
          <w:noProof/>
        </w:rPr>
        <w:t xml:space="preserve">, </w:t>
      </w:r>
      <w:r w:rsidRPr="00233803">
        <w:rPr>
          <w:i/>
          <w:iCs/>
          <w:noProof/>
        </w:rPr>
        <w:t>132</w:t>
      </w:r>
      <w:r w:rsidRPr="00233803">
        <w:rPr>
          <w:noProof/>
        </w:rPr>
        <w:t>(2), 235–244. Retrieved from http://www.jstor.org/stable/10.2307/2343787</w:t>
      </w:r>
    </w:p>
    <w:p w14:paraId="053D746A" w14:textId="77777777" w:rsidR="00233803" w:rsidRPr="00233803" w:rsidRDefault="00233803">
      <w:pPr>
        <w:pStyle w:val="NormalWeb"/>
        <w:ind w:left="480" w:hanging="480"/>
        <w:divId w:val="786312518"/>
        <w:rPr>
          <w:noProof/>
        </w:rPr>
      </w:pPr>
      <w:r w:rsidRPr="00233803">
        <w:rPr>
          <w:noProof/>
        </w:rPr>
        <w:t xml:space="preserve">Bakker, M., Van Dijk, A., &amp; Wicherts, J. M. (2012). The rules of the game called psychological science. </w:t>
      </w:r>
      <w:r w:rsidRPr="00233803">
        <w:rPr>
          <w:i/>
          <w:iCs/>
          <w:noProof/>
        </w:rPr>
        <w:t>Perspectives on Psychological Science</w:t>
      </w:r>
      <w:r w:rsidRPr="00233803">
        <w:rPr>
          <w:noProof/>
        </w:rPr>
        <w:t xml:space="preserve">, </w:t>
      </w:r>
      <w:r w:rsidRPr="00233803">
        <w:rPr>
          <w:i/>
          <w:iCs/>
          <w:noProof/>
        </w:rPr>
        <w:t>7</w:t>
      </w:r>
      <w:r w:rsidRPr="00233803">
        <w:rPr>
          <w:noProof/>
        </w:rPr>
        <w:t>, 543–554. doi:10.1177/1745691612459060</w:t>
      </w:r>
    </w:p>
    <w:p w14:paraId="21A7BA96" w14:textId="77777777" w:rsidR="00233803" w:rsidRPr="00233803" w:rsidRDefault="00233803">
      <w:pPr>
        <w:pStyle w:val="NormalWeb"/>
        <w:ind w:left="480" w:hanging="480"/>
        <w:divId w:val="786312518"/>
        <w:rPr>
          <w:noProof/>
        </w:rPr>
      </w:pPr>
      <w:r w:rsidRPr="00233803">
        <w:rPr>
          <w:noProof/>
        </w:rPr>
        <w:t xml:space="preserve">Bakker, M., &amp; Wicherts, J. M. (2011). The (mis) reporting of statistical results in psychology journals. </w:t>
      </w:r>
      <w:r w:rsidRPr="00233803">
        <w:rPr>
          <w:i/>
          <w:iCs/>
          <w:noProof/>
        </w:rPr>
        <w:t>Behavior Research Methods</w:t>
      </w:r>
      <w:r w:rsidRPr="00233803">
        <w:rPr>
          <w:noProof/>
        </w:rPr>
        <w:t xml:space="preserve">, </w:t>
      </w:r>
      <w:r w:rsidRPr="00233803">
        <w:rPr>
          <w:i/>
          <w:iCs/>
          <w:noProof/>
        </w:rPr>
        <w:t>43</w:t>
      </w:r>
      <w:r w:rsidRPr="00233803">
        <w:rPr>
          <w:noProof/>
        </w:rPr>
        <w:t>(3), 666–78. doi:10.3758/s13428-011-0089-5</w:t>
      </w:r>
    </w:p>
    <w:p w14:paraId="3AADC92F" w14:textId="77777777" w:rsidR="00233803" w:rsidRPr="00233803" w:rsidRDefault="00233803">
      <w:pPr>
        <w:pStyle w:val="NormalWeb"/>
        <w:ind w:left="480" w:hanging="480"/>
        <w:divId w:val="786312518"/>
        <w:rPr>
          <w:noProof/>
        </w:rPr>
      </w:pPr>
      <w:r w:rsidRPr="00233803">
        <w:rPr>
          <w:noProof/>
        </w:rPr>
        <w:t xml:space="preserve">Bargh, J. A., Chen, M., &amp; Burrows, L. (1996). Automaticity of social behavior: Direct effects of trait construct and stereotype activation on action. </w:t>
      </w:r>
      <w:r w:rsidRPr="00233803">
        <w:rPr>
          <w:i/>
          <w:iCs/>
          <w:noProof/>
        </w:rPr>
        <w:t>Journal of Personality and Social Psychology</w:t>
      </w:r>
      <w:r w:rsidRPr="00233803">
        <w:rPr>
          <w:noProof/>
        </w:rPr>
        <w:t xml:space="preserve">, </w:t>
      </w:r>
      <w:r w:rsidRPr="00233803">
        <w:rPr>
          <w:i/>
          <w:iCs/>
          <w:noProof/>
        </w:rPr>
        <w:t>71</w:t>
      </w:r>
      <w:r w:rsidRPr="00233803">
        <w:rPr>
          <w:noProof/>
        </w:rPr>
        <w:t>, 230–244. doi:10.1037/0022-3514.71.2.230</w:t>
      </w:r>
    </w:p>
    <w:p w14:paraId="380BEEDC" w14:textId="77777777" w:rsidR="00233803" w:rsidRPr="00233803" w:rsidRDefault="00233803">
      <w:pPr>
        <w:pStyle w:val="NormalWeb"/>
        <w:ind w:left="480" w:hanging="480"/>
        <w:divId w:val="786312518"/>
        <w:rPr>
          <w:noProof/>
        </w:rPr>
      </w:pPr>
      <w:r w:rsidRPr="00233803">
        <w:rPr>
          <w:noProof/>
        </w:rPr>
        <w:t xml:space="preserve">Bland, M. (2013). Do baseline P-values follow a uniform distribution in randomised trials? </w:t>
      </w:r>
      <w:r w:rsidRPr="00233803">
        <w:rPr>
          <w:i/>
          <w:iCs/>
          <w:noProof/>
        </w:rPr>
        <w:t>PLoS ONE</w:t>
      </w:r>
      <w:r w:rsidRPr="00233803">
        <w:rPr>
          <w:noProof/>
        </w:rPr>
        <w:t xml:space="preserve">, </w:t>
      </w:r>
      <w:r w:rsidRPr="00233803">
        <w:rPr>
          <w:i/>
          <w:iCs/>
          <w:noProof/>
        </w:rPr>
        <w:t>8</w:t>
      </w:r>
      <w:r w:rsidRPr="00233803">
        <w:rPr>
          <w:noProof/>
        </w:rPr>
        <w:t>, e76010. doi:10.1371/journal.pone.0076010</w:t>
      </w:r>
    </w:p>
    <w:p w14:paraId="3CD73F25" w14:textId="77777777" w:rsidR="00233803" w:rsidRPr="00233803" w:rsidRDefault="00233803">
      <w:pPr>
        <w:pStyle w:val="NormalWeb"/>
        <w:ind w:left="480" w:hanging="480"/>
        <w:divId w:val="786312518"/>
        <w:rPr>
          <w:noProof/>
        </w:rPr>
      </w:pPr>
      <w:r w:rsidRPr="00233803">
        <w:rPr>
          <w:noProof/>
        </w:rPr>
        <w:t xml:space="preserve">Brandt, M. J., IJzerman, H., Dijksterhuis, A., Farach, F. J., Geller, J., Giner-Sorolla, R., … van ’t Veer, A. (2013). The replication recipe: What makes for a convincing replication? </w:t>
      </w:r>
      <w:r w:rsidRPr="00233803">
        <w:rPr>
          <w:i/>
          <w:iCs/>
          <w:noProof/>
        </w:rPr>
        <w:t>Journal of Experimental Social Psychology</w:t>
      </w:r>
      <w:r w:rsidRPr="00233803">
        <w:rPr>
          <w:noProof/>
        </w:rPr>
        <w:t xml:space="preserve">, </w:t>
      </w:r>
      <w:r w:rsidRPr="00233803">
        <w:rPr>
          <w:i/>
          <w:iCs/>
          <w:noProof/>
        </w:rPr>
        <w:t>50</w:t>
      </w:r>
      <w:r w:rsidRPr="00233803">
        <w:rPr>
          <w:noProof/>
        </w:rPr>
        <w:t>, 217–224. doi:10.1016/j.jesp.2013.10.005</w:t>
      </w:r>
    </w:p>
    <w:p w14:paraId="289E4463" w14:textId="77777777" w:rsidR="00233803" w:rsidRPr="00233803" w:rsidRDefault="00233803">
      <w:pPr>
        <w:pStyle w:val="NormalWeb"/>
        <w:ind w:left="480" w:hanging="480"/>
        <w:divId w:val="786312518"/>
        <w:rPr>
          <w:noProof/>
        </w:rPr>
      </w:pPr>
      <w:r w:rsidRPr="00233803">
        <w:rPr>
          <w:noProof/>
        </w:rPr>
        <w:t xml:space="preserve">Callan, M. J., Kay, A. C., &amp; Dawtry, R. J. (2014). Making sense of misfortune: deservingness, self-esteem, and patterns of self-defeat. </w:t>
      </w:r>
      <w:r w:rsidRPr="00233803">
        <w:rPr>
          <w:i/>
          <w:iCs/>
          <w:noProof/>
        </w:rPr>
        <w:t>Journal of Personality and Social Psychology</w:t>
      </w:r>
      <w:r w:rsidRPr="00233803">
        <w:rPr>
          <w:noProof/>
        </w:rPr>
        <w:t xml:space="preserve">, </w:t>
      </w:r>
      <w:r w:rsidRPr="00233803">
        <w:rPr>
          <w:i/>
          <w:iCs/>
          <w:noProof/>
        </w:rPr>
        <w:t>107</w:t>
      </w:r>
      <w:r w:rsidRPr="00233803">
        <w:rPr>
          <w:noProof/>
        </w:rPr>
        <w:t>(1), 142–62. doi:10.1037/a0036640</w:t>
      </w:r>
    </w:p>
    <w:p w14:paraId="5AB24A8D" w14:textId="77777777" w:rsidR="00233803" w:rsidRPr="00233803" w:rsidRDefault="00233803">
      <w:pPr>
        <w:pStyle w:val="NormalWeb"/>
        <w:ind w:left="480" w:hanging="480"/>
        <w:divId w:val="786312518"/>
        <w:rPr>
          <w:noProof/>
        </w:rPr>
      </w:pPr>
      <w:r w:rsidRPr="00233803">
        <w:rPr>
          <w:noProof/>
        </w:rPr>
        <w:t>Chamberlain, S., Boettiger, C., &amp; Ram, K. (2014). rplos: Interface to PLoS Journals search API. Retrieved from https://github.com/ropensci/rplos</w:t>
      </w:r>
    </w:p>
    <w:p w14:paraId="04E2F318" w14:textId="77777777" w:rsidR="00233803" w:rsidRPr="00233803" w:rsidRDefault="00233803">
      <w:pPr>
        <w:pStyle w:val="NormalWeb"/>
        <w:ind w:left="480" w:hanging="480"/>
        <w:divId w:val="786312518"/>
        <w:rPr>
          <w:noProof/>
        </w:rPr>
      </w:pPr>
      <w:r w:rsidRPr="00233803">
        <w:rPr>
          <w:noProof/>
        </w:rPr>
        <w:t xml:space="preserve">Cohen, J. (1962). The statistical power of abnormal-social psychological research: A review. </w:t>
      </w:r>
      <w:r w:rsidRPr="00233803">
        <w:rPr>
          <w:i/>
          <w:iCs/>
          <w:noProof/>
        </w:rPr>
        <w:t>Journal of Abnormal and Social Psychology</w:t>
      </w:r>
      <w:r w:rsidRPr="00233803">
        <w:rPr>
          <w:noProof/>
        </w:rPr>
        <w:t xml:space="preserve">, </w:t>
      </w:r>
      <w:r w:rsidRPr="00233803">
        <w:rPr>
          <w:i/>
          <w:iCs/>
          <w:noProof/>
        </w:rPr>
        <w:t>65</w:t>
      </w:r>
      <w:r w:rsidRPr="00233803">
        <w:rPr>
          <w:noProof/>
        </w:rPr>
        <w:t>(3), 145–153.</w:t>
      </w:r>
    </w:p>
    <w:p w14:paraId="11949A77" w14:textId="77777777" w:rsidR="00233803" w:rsidRPr="00233803" w:rsidRDefault="00233803">
      <w:pPr>
        <w:pStyle w:val="NormalWeb"/>
        <w:ind w:left="480" w:hanging="480"/>
        <w:divId w:val="786312518"/>
        <w:rPr>
          <w:noProof/>
        </w:rPr>
      </w:pPr>
      <w:r w:rsidRPr="00233803">
        <w:rPr>
          <w:noProof/>
        </w:rPr>
        <w:t xml:space="preserve">Doyen, S., Klein, O., Pichon, C.-L., &amp; Cleeremans, A. (2012). Behavioral priming: it’s all in the mind, but whose mind? </w:t>
      </w:r>
      <w:r w:rsidRPr="00233803">
        <w:rPr>
          <w:i/>
          <w:iCs/>
          <w:noProof/>
        </w:rPr>
        <w:t>PloS One</w:t>
      </w:r>
      <w:r w:rsidRPr="00233803">
        <w:rPr>
          <w:noProof/>
        </w:rPr>
        <w:t xml:space="preserve">, </w:t>
      </w:r>
      <w:r w:rsidRPr="00233803">
        <w:rPr>
          <w:i/>
          <w:iCs/>
          <w:noProof/>
        </w:rPr>
        <w:t>7</w:t>
      </w:r>
      <w:r w:rsidRPr="00233803">
        <w:rPr>
          <w:noProof/>
        </w:rPr>
        <w:t>, e29081. doi:10.1371/journal.pone.0029081</w:t>
      </w:r>
    </w:p>
    <w:p w14:paraId="0CF68A4B" w14:textId="77777777" w:rsidR="00233803" w:rsidRPr="00233803" w:rsidRDefault="00233803">
      <w:pPr>
        <w:pStyle w:val="NormalWeb"/>
        <w:ind w:left="480" w:hanging="480"/>
        <w:divId w:val="786312518"/>
        <w:rPr>
          <w:noProof/>
        </w:rPr>
      </w:pPr>
      <w:r w:rsidRPr="00233803">
        <w:rPr>
          <w:noProof/>
        </w:rPr>
        <w:t xml:space="preserve">Eich, E. (2013). Business not as usual. </w:t>
      </w:r>
      <w:r w:rsidRPr="00233803">
        <w:rPr>
          <w:i/>
          <w:iCs/>
          <w:noProof/>
        </w:rPr>
        <w:t>Psychological Science</w:t>
      </w:r>
      <w:r w:rsidRPr="00233803">
        <w:rPr>
          <w:noProof/>
        </w:rPr>
        <w:t xml:space="preserve">, </w:t>
      </w:r>
      <w:r w:rsidRPr="00233803">
        <w:rPr>
          <w:i/>
          <w:iCs/>
          <w:noProof/>
        </w:rPr>
        <w:t>25</w:t>
      </w:r>
      <w:r w:rsidRPr="00233803">
        <w:rPr>
          <w:noProof/>
        </w:rPr>
        <w:t>, 3–6. doi:10.1177/0956797613512465</w:t>
      </w:r>
    </w:p>
    <w:p w14:paraId="69242886" w14:textId="77777777" w:rsidR="00233803" w:rsidRPr="00233803" w:rsidRDefault="00233803">
      <w:pPr>
        <w:pStyle w:val="NormalWeb"/>
        <w:ind w:left="480" w:hanging="480"/>
        <w:divId w:val="786312518"/>
        <w:rPr>
          <w:noProof/>
        </w:rPr>
      </w:pPr>
      <w:r w:rsidRPr="00233803">
        <w:rPr>
          <w:noProof/>
        </w:rPr>
        <w:lastRenderedPageBreak/>
        <w:t>Epskamp, S., &amp; Nuijten, M. B. (2013). statcheck: Extract statistics from articles and recompute p values.</w:t>
      </w:r>
    </w:p>
    <w:p w14:paraId="2B338F3F" w14:textId="77777777" w:rsidR="00233803" w:rsidRPr="00233803" w:rsidRDefault="00233803">
      <w:pPr>
        <w:pStyle w:val="NormalWeb"/>
        <w:ind w:left="480" w:hanging="480"/>
        <w:divId w:val="786312518"/>
        <w:rPr>
          <w:noProof/>
        </w:rPr>
      </w:pPr>
      <w:r w:rsidRPr="00233803">
        <w:rPr>
          <w:noProof/>
        </w:rPr>
        <w:t xml:space="preserve">Fanelli, D. (2012). Negative results are disappearing from most disciplines and countries. </w:t>
      </w:r>
      <w:r w:rsidRPr="00233803">
        <w:rPr>
          <w:i/>
          <w:iCs/>
          <w:noProof/>
        </w:rPr>
        <w:t>Scientometrics</w:t>
      </w:r>
      <w:r w:rsidRPr="00233803">
        <w:rPr>
          <w:noProof/>
        </w:rPr>
        <w:t xml:space="preserve">, </w:t>
      </w:r>
      <w:r w:rsidRPr="00233803">
        <w:rPr>
          <w:i/>
          <w:iCs/>
          <w:noProof/>
        </w:rPr>
        <w:t>90</w:t>
      </w:r>
      <w:r w:rsidRPr="00233803">
        <w:rPr>
          <w:noProof/>
        </w:rPr>
        <w:t>, 891–904. doi:10.1007/s11192-011-0494-7</w:t>
      </w:r>
    </w:p>
    <w:p w14:paraId="740B334F" w14:textId="77777777" w:rsidR="00233803" w:rsidRPr="00233803" w:rsidRDefault="00233803">
      <w:pPr>
        <w:pStyle w:val="NormalWeb"/>
        <w:ind w:left="480" w:hanging="480"/>
        <w:divId w:val="786312518"/>
        <w:rPr>
          <w:noProof/>
        </w:rPr>
      </w:pPr>
      <w:r w:rsidRPr="00233803">
        <w:rPr>
          <w:noProof/>
        </w:rPr>
        <w:t xml:space="preserve">Fiedler, K., Kutzner, F., &amp; Krueger, J. I. (2012). The long way from α-error control to validity proper: Problems with a short-sighted false-positive debate. </w:t>
      </w:r>
      <w:r w:rsidRPr="00233803">
        <w:rPr>
          <w:i/>
          <w:iCs/>
          <w:noProof/>
        </w:rPr>
        <w:t>Perspectives on Psychological Science</w:t>
      </w:r>
      <w:r w:rsidRPr="00233803">
        <w:rPr>
          <w:noProof/>
        </w:rPr>
        <w:t xml:space="preserve">, </w:t>
      </w:r>
      <w:r w:rsidRPr="00233803">
        <w:rPr>
          <w:i/>
          <w:iCs/>
          <w:noProof/>
        </w:rPr>
        <w:t>7</w:t>
      </w:r>
      <w:r w:rsidRPr="00233803">
        <w:rPr>
          <w:noProof/>
        </w:rPr>
        <w:t>, 661–669. doi:10.1177/1745691612462587</w:t>
      </w:r>
    </w:p>
    <w:p w14:paraId="6CBC4C37" w14:textId="77777777" w:rsidR="00233803" w:rsidRPr="00233803" w:rsidRDefault="00233803">
      <w:pPr>
        <w:pStyle w:val="NormalWeb"/>
        <w:ind w:left="480" w:hanging="480"/>
        <w:divId w:val="786312518"/>
        <w:rPr>
          <w:noProof/>
        </w:rPr>
      </w:pPr>
      <w:r w:rsidRPr="00233803">
        <w:rPr>
          <w:noProof/>
        </w:rPr>
        <w:t xml:space="preserve">Fisher, R. A. (1932). </w:t>
      </w:r>
      <w:r w:rsidRPr="00233803">
        <w:rPr>
          <w:i/>
          <w:iCs/>
          <w:noProof/>
        </w:rPr>
        <w:t>Statistical Methods for Research Workers</w:t>
      </w:r>
      <w:r w:rsidRPr="00233803">
        <w:rPr>
          <w:noProof/>
        </w:rPr>
        <w:t xml:space="preserve"> (10th ed.). Edinburgh, United Kingdom: Oliver and Boyd.</w:t>
      </w:r>
    </w:p>
    <w:p w14:paraId="0EC4D730" w14:textId="77777777" w:rsidR="00233803" w:rsidRPr="00233803" w:rsidRDefault="00233803">
      <w:pPr>
        <w:pStyle w:val="NormalWeb"/>
        <w:ind w:left="480" w:hanging="480"/>
        <w:divId w:val="786312518"/>
        <w:rPr>
          <w:noProof/>
        </w:rPr>
      </w:pPr>
      <w:r w:rsidRPr="00233803">
        <w:rPr>
          <w:noProof/>
        </w:rPr>
        <w:t xml:space="preserve">Francis, G. (2012). Too good to be true : Publication bias in two prominent studies from experimental psychology. </w:t>
      </w:r>
      <w:r w:rsidRPr="00233803">
        <w:rPr>
          <w:i/>
          <w:iCs/>
          <w:noProof/>
        </w:rPr>
        <w:t>Psychonomic Bulletin &amp; Review</w:t>
      </w:r>
      <w:r w:rsidRPr="00233803">
        <w:rPr>
          <w:noProof/>
        </w:rPr>
        <w:t xml:space="preserve">, </w:t>
      </w:r>
      <w:r w:rsidRPr="00233803">
        <w:rPr>
          <w:i/>
          <w:iCs/>
          <w:noProof/>
        </w:rPr>
        <w:t>19</w:t>
      </w:r>
      <w:r w:rsidRPr="00233803">
        <w:rPr>
          <w:noProof/>
        </w:rPr>
        <w:t>, 151–156. doi:10.3758/s13423-012-0227-9</w:t>
      </w:r>
    </w:p>
    <w:p w14:paraId="308013FF" w14:textId="77777777" w:rsidR="00233803" w:rsidRPr="00233803" w:rsidRDefault="00233803">
      <w:pPr>
        <w:pStyle w:val="NormalWeb"/>
        <w:ind w:left="480" w:hanging="480"/>
        <w:divId w:val="786312518"/>
        <w:rPr>
          <w:noProof/>
        </w:rPr>
      </w:pPr>
      <w:r w:rsidRPr="00233803">
        <w:rPr>
          <w:noProof/>
        </w:rPr>
        <w:t xml:space="preserve">Greenwald, A. G. (1975). Consequences of prejudice against the null hypothesis. </w:t>
      </w:r>
      <w:r w:rsidRPr="00233803">
        <w:rPr>
          <w:i/>
          <w:iCs/>
          <w:noProof/>
        </w:rPr>
        <w:t>Psychological Bulletin</w:t>
      </w:r>
      <w:r w:rsidRPr="00233803">
        <w:rPr>
          <w:noProof/>
        </w:rPr>
        <w:t xml:space="preserve">, </w:t>
      </w:r>
      <w:r w:rsidRPr="00233803">
        <w:rPr>
          <w:i/>
          <w:iCs/>
          <w:noProof/>
        </w:rPr>
        <w:t>82</w:t>
      </w:r>
      <w:r w:rsidRPr="00233803">
        <w:rPr>
          <w:noProof/>
        </w:rPr>
        <w:t>(1), 1–20.</w:t>
      </w:r>
    </w:p>
    <w:p w14:paraId="3C8BE305" w14:textId="77777777" w:rsidR="00233803" w:rsidRPr="00233803" w:rsidRDefault="00233803">
      <w:pPr>
        <w:pStyle w:val="NormalWeb"/>
        <w:ind w:left="480" w:hanging="480"/>
        <w:divId w:val="786312518"/>
        <w:rPr>
          <w:noProof/>
        </w:rPr>
      </w:pPr>
      <w:r w:rsidRPr="00233803">
        <w:rPr>
          <w:noProof/>
        </w:rPr>
        <w:t xml:space="preserve">Harris, C. R., Coburn, N., Rohrer, D., &amp; Pashler, H. (2013). Two failures to replicate high-performance-goal priming effects. </w:t>
      </w:r>
      <w:r w:rsidRPr="00233803">
        <w:rPr>
          <w:i/>
          <w:iCs/>
          <w:noProof/>
        </w:rPr>
        <w:t>PloS One</w:t>
      </w:r>
      <w:r w:rsidRPr="00233803">
        <w:rPr>
          <w:noProof/>
        </w:rPr>
        <w:t xml:space="preserve">, </w:t>
      </w:r>
      <w:r w:rsidRPr="00233803">
        <w:rPr>
          <w:i/>
          <w:iCs/>
          <w:noProof/>
        </w:rPr>
        <w:t>8</w:t>
      </w:r>
      <w:r w:rsidRPr="00233803">
        <w:rPr>
          <w:noProof/>
        </w:rPr>
        <w:t>, e72467. doi:10.1371/journal.pone.0072467</w:t>
      </w:r>
    </w:p>
    <w:p w14:paraId="5D91184C" w14:textId="77777777" w:rsidR="00233803" w:rsidRPr="00233803" w:rsidRDefault="00233803">
      <w:pPr>
        <w:pStyle w:val="NormalWeb"/>
        <w:ind w:left="480" w:hanging="480"/>
        <w:divId w:val="786312518"/>
        <w:rPr>
          <w:noProof/>
        </w:rPr>
      </w:pPr>
      <w:r w:rsidRPr="00233803">
        <w:rPr>
          <w:noProof/>
        </w:rPr>
        <w:t xml:space="preserve">Hedges, L. V., &amp; Olkin, I. (1985). </w:t>
      </w:r>
      <w:r w:rsidRPr="00233803">
        <w:rPr>
          <w:i/>
          <w:iCs/>
          <w:noProof/>
        </w:rPr>
        <w:t>Statistical Methods for Meta-analysis</w:t>
      </w:r>
      <w:r w:rsidRPr="00233803">
        <w:rPr>
          <w:noProof/>
        </w:rPr>
        <w:t>. London, United Kingdom: Academic Press.</w:t>
      </w:r>
    </w:p>
    <w:p w14:paraId="225E0184" w14:textId="77777777" w:rsidR="00233803" w:rsidRPr="00233803" w:rsidRDefault="00233803">
      <w:pPr>
        <w:pStyle w:val="NormalWeb"/>
        <w:ind w:left="480" w:hanging="480"/>
        <w:divId w:val="786312518"/>
        <w:rPr>
          <w:noProof/>
        </w:rPr>
      </w:pPr>
      <w:r w:rsidRPr="00233803">
        <w:rPr>
          <w:noProof/>
        </w:rPr>
        <w:t xml:space="preserve">Hong, F., &amp; Breitling, R. (2008). A comparison of meta-analysis methods for detecting differentially expressed genes in microarray experiments. </w:t>
      </w:r>
      <w:r w:rsidRPr="00233803">
        <w:rPr>
          <w:i/>
          <w:iCs/>
          <w:noProof/>
        </w:rPr>
        <w:t>Bioinformatics</w:t>
      </w:r>
      <w:r w:rsidRPr="00233803">
        <w:rPr>
          <w:noProof/>
        </w:rPr>
        <w:t xml:space="preserve">, </w:t>
      </w:r>
      <w:r w:rsidRPr="00233803">
        <w:rPr>
          <w:i/>
          <w:iCs/>
          <w:noProof/>
        </w:rPr>
        <w:t>24</w:t>
      </w:r>
      <w:r w:rsidRPr="00233803">
        <w:rPr>
          <w:noProof/>
        </w:rPr>
        <w:t>, 374–82. doi:10.1093/bioinformatics/btm620</w:t>
      </w:r>
    </w:p>
    <w:p w14:paraId="0B6CD9A2" w14:textId="77777777" w:rsidR="00233803" w:rsidRPr="00233803" w:rsidRDefault="00233803">
      <w:pPr>
        <w:pStyle w:val="NormalWeb"/>
        <w:ind w:left="480" w:hanging="480"/>
        <w:divId w:val="786312518"/>
        <w:rPr>
          <w:noProof/>
        </w:rPr>
      </w:pPr>
      <w:r w:rsidRPr="00233803">
        <w:rPr>
          <w:noProof/>
        </w:rPr>
        <w:t xml:space="preserve">Ioannidis, J. P. A. (2005). Why most published research findings are false. </w:t>
      </w:r>
      <w:r w:rsidRPr="00233803">
        <w:rPr>
          <w:i/>
          <w:iCs/>
          <w:noProof/>
        </w:rPr>
        <w:t>PLoS Medicine</w:t>
      </w:r>
      <w:r w:rsidRPr="00233803">
        <w:rPr>
          <w:noProof/>
        </w:rPr>
        <w:t xml:space="preserve">, </w:t>
      </w:r>
      <w:r w:rsidRPr="00233803">
        <w:rPr>
          <w:i/>
          <w:iCs/>
          <w:noProof/>
        </w:rPr>
        <w:t>2</w:t>
      </w:r>
      <w:r w:rsidRPr="00233803">
        <w:rPr>
          <w:noProof/>
        </w:rPr>
        <w:t>, e124. doi:10.1371/journal.pmed.0020124</w:t>
      </w:r>
    </w:p>
    <w:p w14:paraId="69E5C390" w14:textId="77777777" w:rsidR="00233803" w:rsidRPr="00233803" w:rsidRDefault="00233803">
      <w:pPr>
        <w:pStyle w:val="NormalWeb"/>
        <w:ind w:left="480" w:hanging="480"/>
        <w:divId w:val="786312518"/>
        <w:rPr>
          <w:noProof/>
        </w:rPr>
      </w:pPr>
      <w:r w:rsidRPr="00233803">
        <w:rPr>
          <w:noProof/>
        </w:rPr>
        <w:t xml:space="preserve">Ioannidis, J. P., &amp; Trikalinos, T. a. (2007). An exploratory test for an excess of significant findings. </w:t>
      </w:r>
      <w:r w:rsidRPr="00233803">
        <w:rPr>
          <w:i/>
          <w:iCs/>
          <w:noProof/>
        </w:rPr>
        <w:t>Clinical Trials</w:t>
      </w:r>
      <w:r w:rsidRPr="00233803">
        <w:rPr>
          <w:noProof/>
        </w:rPr>
        <w:t xml:space="preserve">, </w:t>
      </w:r>
      <w:r w:rsidRPr="00233803">
        <w:rPr>
          <w:i/>
          <w:iCs/>
          <w:noProof/>
        </w:rPr>
        <w:t>4</w:t>
      </w:r>
      <w:r w:rsidRPr="00233803">
        <w:rPr>
          <w:noProof/>
        </w:rPr>
        <w:t>, 245–253. doi:10.1177/1740774507079441</w:t>
      </w:r>
    </w:p>
    <w:p w14:paraId="2E8C4F7E" w14:textId="77777777" w:rsidR="00233803" w:rsidRPr="00233803" w:rsidRDefault="00233803">
      <w:pPr>
        <w:pStyle w:val="NormalWeb"/>
        <w:ind w:left="480" w:hanging="480"/>
        <w:divId w:val="786312518"/>
        <w:rPr>
          <w:noProof/>
        </w:rPr>
      </w:pPr>
      <w:r w:rsidRPr="00233803">
        <w:rPr>
          <w:noProof/>
        </w:rPr>
        <w:t xml:space="preserve">Ivarsson, A., Andersen, M. B., Johnson, U., &amp; Lindwall, M. (2013). To adjust or not adjust: Nonparametric effect sizes, confidence intervals, and real-world meaning. </w:t>
      </w:r>
      <w:r w:rsidRPr="00233803">
        <w:rPr>
          <w:i/>
          <w:iCs/>
          <w:noProof/>
        </w:rPr>
        <w:t>Psychology of Sport and Exercise</w:t>
      </w:r>
      <w:r w:rsidRPr="00233803">
        <w:rPr>
          <w:noProof/>
        </w:rPr>
        <w:t xml:space="preserve">, </w:t>
      </w:r>
      <w:r w:rsidRPr="00233803">
        <w:rPr>
          <w:i/>
          <w:iCs/>
          <w:noProof/>
        </w:rPr>
        <w:t>14</w:t>
      </w:r>
      <w:r w:rsidRPr="00233803">
        <w:rPr>
          <w:noProof/>
        </w:rPr>
        <w:t>(1), 97–102. doi:10.1016/j.psychsport.2012.07.007</w:t>
      </w:r>
    </w:p>
    <w:p w14:paraId="57D268FE" w14:textId="77777777" w:rsidR="00233803" w:rsidRPr="00233803" w:rsidRDefault="00233803">
      <w:pPr>
        <w:pStyle w:val="NormalWeb"/>
        <w:ind w:left="480" w:hanging="480"/>
        <w:divId w:val="786312518"/>
        <w:rPr>
          <w:noProof/>
        </w:rPr>
      </w:pPr>
      <w:r w:rsidRPr="00233803">
        <w:rPr>
          <w:noProof/>
        </w:rPr>
        <w:t xml:space="preserve">John, L. K., Loewenstein, G., &amp; Prelec, D. (2012). Measuring the prevalence of questionable research practices with incentives for truth telling. </w:t>
      </w:r>
      <w:r w:rsidRPr="00233803">
        <w:rPr>
          <w:i/>
          <w:iCs/>
          <w:noProof/>
        </w:rPr>
        <w:t>Psychological Science</w:t>
      </w:r>
      <w:r w:rsidRPr="00233803">
        <w:rPr>
          <w:noProof/>
        </w:rPr>
        <w:t xml:space="preserve">, </w:t>
      </w:r>
      <w:r w:rsidRPr="00233803">
        <w:rPr>
          <w:i/>
          <w:iCs/>
          <w:noProof/>
        </w:rPr>
        <w:t>23</w:t>
      </w:r>
      <w:r w:rsidRPr="00233803">
        <w:rPr>
          <w:noProof/>
        </w:rPr>
        <w:t>, 524–32. doi:10.1177/0956797611430953</w:t>
      </w:r>
    </w:p>
    <w:p w14:paraId="3E12B868" w14:textId="77777777" w:rsidR="00233803" w:rsidRPr="00233803" w:rsidRDefault="00233803">
      <w:pPr>
        <w:pStyle w:val="NormalWeb"/>
        <w:ind w:left="480" w:hanging="480"/>
        <w:divId w:val="786312518"/>
        <w:rPr>
          <w:noProof/>
        </w:rPr>
      </w:pPr>
      <w:r w:rsidRPr="00233803">
        <w:rPr>
          <w:noProof/>
        </w:rPr>
        <w:t>Journal of Experimental Social Psychology. (2014). JESP Editorial Guidelines. Retrieved from http://www.journals.elsevier.com/journal-of-experimental-social-psychology/news/jesp-editorial-guidelines/</w:t>
      </w:r>
    </w:p>
    <w:p w14:paraId="6F394957" w14:textId="77777777" w:rsidR="00233803" w:rsidRPr="00233803" w:rsidRDefault="00233803">
      <w:pPr>
        <w:pStyle w:val="NormalWeb"/>
        <w:ind w:left="480" w:hanging="480"/>
        <w:divId w:val="786312518"/>
        <w:rPr>
          <w:noProof/>
        </w:rPr>
      </w:pPr>
      <w:r w:rsidRPr="00233803">
        <w:rPr>
          <w:noProof/>
        </w:rPr>
        <w:lastRenderedPageBreak/>
        <w:t xml:space="preserve">Jung, M. H., Nelson, L. D., Gneezy, A., &amp; Gneezy, U. (2014). Paying more when paying for others. </w:t>
      </w:r>
      <w:r w:rsidRPr="00233803">
        <w:rPr>
          <w:i/>
          <w:iCs/>
          <w:noProof/>
        </w:rPr>
        <w:t>Journal of Personality and Social Psychology</w:t>
      </w:r>
      <w:r w:rsidRPr="00233803">
        <w:rPr>
          <w:noProof/>
        </w:rPr>
        <w:t xml:space="preserve">, </w:t>
      </w:r>
      <w:r w:rsidRPr="00233803">
        <w:rPr>
          <w:i/>
          <w:iCs/>
          <w:noProof/>
        </w:rPr>
        <w:t>107</w:t>
      </w:r>
      <w:r w:rsidRPr="00233803">
        <w:rPr>
          <w:noProof/>
        </w:rPr>
        <w:t>(3), 414–31. doi:10.1037/a0037345</w:t>
      </w:r>
    </w:p>
    <w:p w14:paraId="03BF8D77" w14:textId="77777777" w:rsidR="00233803" w:rsidRPr="00233803" w:rsidRDefault="00233803">
      <w:pPr>
        <w:pStyle w:val="NormalWeb"/>
        <w:ind w:left="480" w:hanging="480"/>
        <w:divId w:val="786312518"/>
        <w:rPr>
          <w:noProof/>
        </w:rPr>
      </w:pPr>
      <w:r w:rsidRPr="00233803">
        <w:rPr>
          <w:noProof/>
        </w:rPr>
        <w:t xml:space="preserve">Klein, R. A., Ratliff, K. A., Vianello, M., Adams, R. B., Bahník, Š., Bernstein, M. J., … Nosek, B. a. (2014). Investigating variation in replicability. </w:t>
      </w:r>
      <w:r w:rsidRPr="00233803">
        <w:rPr>
          <w:i/>
          <w:iCs/>
          <w:noProof/>
        </w:rPr>
        <w:t>Social Psychology</w:t>
      </w:r>
      <w:r w:rsidRPr="00233803">
        <w:rPr>
          <w:noProof/>
        </w:rPr>
        <w:t xml:space="preserve">, </w:t>
      </w:r>
      <w:r w:rsidRPr="00233803">
        <w:rPr>
          <w:i/>
          <w:iCs/>
          <w:noProof/>
        </w:rPr>
        <w:t>45</w:t>
      </w:r>
      <w:r w:rsidRPr="00233803">
        <w:rPr>
          <w:noProof/>
        </w:rPr>
        <w:t>, 142–152. doi:10.1027/1864-9335/a000178</w:t>
      </w:r>
    </w:p>
    <w:p w14:paraId="66A2AF46" w14:textId="77777777" w:rsidR="00233803" w:rsidRPr="00233803" w:rsidRDefault="00233803">
      <w:pPr>
        <w:pStyle w:val="NormalWeb"/>
        <w:ind w:left="480" w:hanging="480"/>
        <w:divId w:val="786312518"/>
        <w:rPr>
          <w:noProof/>
        </w:rPr>
      </w:pPr>
      <w:r w:rsidRPr="00233803">
        <w:rPr>
          <w:noProof/>
        </w:rPr>
        <w:t xml:space="preserve">Lakens, D., &amp; Evers, E. R. K. (2014). Sailing from the seas of chaos into the corridor of stability: Practical recommendations to increase the informational value of studies. </w:t>
      </w:r>
      <w:r w:rsidRPr="00233803">
        <w:rPr>
          <w:i/>
          <w:iCs/>
          <w:noProof/>
        </w:rPr>
        <w:t>Perspectives on Psychological Science</w:t>
      </w:r>
      <w:r w:rsidRPr="00233803">
        <w:rPr>
          <w:noProof/>
        </w:rPr>
        <w:t xml:space="preserve">, </w:t>
      </w:r>
      <w:r w:rsidRPr="00233803">
        <w:rPr>
          <w:i/>
          <w:iCs/>
          <w:noProof/>
        </w:rPr>
        <w:t>9</w:t>
      </w:r>
      <w:r w:rsidRPr="00233803">
        <w:rPr>
          <w:noProof/>
        </w:rPr>
        <w:t>, 278–292. doi:10.1177/1745691614528520</w:t>
      </w:r>
    </w:p>
    <w:p w14:paraId="0A2AEE3E" w14:textId="77777777" w:rsidR="00233803" w:rsidRPr="00233803" w:rsidRDefault="00233803">
      <w:pPr>
        <w:pStyle w:val="NormalWeb"/>
        <w:ind w:left="480" w:hanging="480"/>
        <w:divId w:val="786312518"/>
        <w:rPr>
          <w:noProof/>
        </w:rPr>
      </w:pPr>
      <w:r w:rsidRPr="00233803">
        <w:rPr>
          <w:noProof/>
        </w:rPr>
        <w:t xml:space="preserve">Marszalek, J. M., Barber, C., Kohlhart, J., &amp; Holmes, C. B. (2011). Sample size in psychological research over the past 30 years. </w:t>
      </w:r>
      <w:r w:rsidRPr="00233803">
        <w:rPr>
          <w:i/>
          <w:iCs/>
          <w:noProof/>
        </w:rPr>
        <w:t>Perceptual &amp; Motor Skills</w:t>
      </w:r>
      <w:r w:rsidRPr="00233803">
        <w:rPr>
          <w:noProof/>
        </w:rPr>
        <w:t xml:space="preserve">, </w:t>
      </w:r>
      <w:r w:rsidRPr="00233803">
        <w:rPr>
          <w:i/>
          <w:iCs/>
          <w:noProof/>
        </w:rPr>
        <w:t>112</w:t>
      </w:r>
      <w:r w:rsidRPr="00233803">
        <w:rPr>
          <w:noProof/>
        </w:rPr>
        <w:t>, 331–348. doi:10.2466/03.11.pms.112.2.331-348</w:t>
      </w:r>
    </w:p>
    <w:p w14:paraId="2C0283E3" w14:textId="77777777" w:rsidR="00233803" w:rsidRPr="00233803" w:rsidRDefault="00233803">
      <w:pPr>
        <w:pStyle w:val="NormalWeb"/>
        <w:ind w:left="480" w:hanging="480"/>
        <w:divId w:val="786312518"/>
        <w:rPr>
          <w:noProof/>
        </w:rPr>
      </w:pPr>
      <w:r w:rsidRPr="00233803">
        <w:rPr>
          <w:noProof/>
        </w:rPr>
        <w:t xml:space="preserve">Massey Jr., F. J. (1951). The Kolmogorov-Smirnov test for goodness of fit. </w:t>
      </w:r>
      <w:r w:rsidRPr="00233803">
        <w:rPr>
          <w:i/>
          <w:iCs/>
          <w:noProof/>
        </w:rPr>
        <w:t>Journal of the American Statistical Association</w:t>
      </w:r>
      <w:r w:rsidRPr="00233803">
        <w:rPr>
          <w:noProof/>
        </w:rPr>
        <w:t xml:space="preserve">, </w:t>
      </w:r>
      <w:r w:rsidRPr="00233803">
        <w:rPr>
          <w:i/>
          <w:iCs/>
          <w:noProof/>
        </w:rPr>
        <w:t>46</w:t>
      </w:r>
      <w:r w:rsidRPr="00233803">
        <w:rPr>
          <w:noProof/>
        </w:rPr>
        <w:t>, 68–78.</w:t>
      </w:r>
    </w:p>
    <w:p w14:paraId="778A5A40" w14:textId="77777777" w:rsidR="00233803" w:rsidRPr="00233803" w:rsidRDefault="00233803">
      <w:pPr>
        <w:pStyle w:val="NormalWeb"/>
        <w:ind w:left="480" w:hanging="480"/>
        <w:divId w:val="786312518"/>
        <w:rPr>
          <w:noProof/>
        </w:rPr>
      </w:pPr>
      <w:r w:rsidRPr="00233803">
        <w:rPr>
          <w:noProof/>
        </w:rPr>
        <w:t>Mitchell, J. (2014). On the emptiness of failed replications. Retrieved from http://wjh.harvard.edu/~jmitchel/writing/failed_science.htm</w:t>
      </w:r>
    </w:p>
    <w:p w14:paraId="11B551B3" w14:textId="77777777" w:rsidR="00233803" w:rsidRPr="00233803" w:rsidRDefault="00233803">
      <w:pPr>
        <w:pStyle w:val="NormalWeb"/>
        <w:ind w:left="480" w:hanging="480"/>
        <w:divId w:val="786312518"/>
        <w:rPr>
          <w:noProof/>
        </w:rPr>
      </w:pPr>
      <w:r w:rsidRPr="00233803">
        <w:rPr>
          <w:noProof/>
        </w:rPr>
        <w:t xml:space="preserve">Nosek, B. a., Spies, J. R., &amp; Motyl, M. (2012). Scientific utopia: II. Restructuring incentives and practices to promote truth over publishability. </w:t>
      </w:r>
      <w:r w:rsidRPr="00233803">
        <w:rPr>
          <w:i/>
          <w:iCs/>
          <w:noProof/>
        </w:rPr>
        <w:t>Perspectives on Psychological Science</w:t>
      </w:r>
      <w:r w:rsidRPr="00233803">
        <w:rPr>
          <w:noProof/>
        </w:rPr>
        <w:t xml:space="preserve">, </w:t>
      </w:r>
      <w:r w:rsidRPr="00233803">
        <w:rPr>
          <w:i/>
          <w:iCs/>
          <w:noProof/>
        </w:rPr>
        <w:t>7</w:t>
      </w:r>
      <w:r w:rsidRPr="00233803">
        <w:rPr>
          <w:noProof/>
        </w:rPr>
        <w:t>, 615–631. doi:10.1177/1745691612459058</w:t>
      </w:r>
    </w:p>
    <w:p w14:paraId="740BEAA9" w14:textId="77777777" w:rsidR="00233803" w:rsidRPr="00233803" w:rsidRDefault="00233803">
      <w:pPr>
        <w:pStyle w:val="NormalWeb"/>
        <w:ind w:left="480" w:hanging="480"/>
        <w:divId w:val="786312518"/>
        <w:rPr>
          <w:noProof/>
        </w:rPr>
      </w:pPr>
      <w:r w:rsidRPr="00233803">
        <w:rPr>
          <w:noProof/>
        </w:rPr>
        <w:t xml:space="preserve">Popper, K. (1959). </w:t>
      </w:r>
      <w:r w:rsidRPr="00233803">
        <w:rPr>
          <w:i/>
          <w:iCs/>
          <w:noProof/>
        </w:rPr>
        <w:t>The logic of scientific discovery</w:t>
      </w:r>
      <w:r w:rsidRPr="00233803">
        <w:rPr>
          <w:noProof/>
        </w:rPr>
        <w:t>. London, United Kingdom: Routledge.</w:t>
      </w:r>
    </w:p>
    <w:p w14:paraId="08363CCD" w14:textId="77777777" w:rsidR="00233803" w:rsidRPr="00233803" w:rsidRDefault="00233803">
      <w:pPr>
        <w:pStyle w:val="NormalWeb"/>
        <w:ind w:left="480" w:hanging="480"/>
        <w:divId w:val="786312518"/>
        <w:rPr>
          <w:noProof/>
        </w:rPr>
      </w:pPr>
      <w:r w:rsidRPr="00233803">
        <w:rPr>
          <w:noProof/>
        </w:rPr>
        <w:t xml:space="preserve">Rosenthal, R. (1979). The file drawer problem and tolerance for null results. </w:t>
      </w:r>
      <w:r w:rsidRPr="00233803">
        <w:rPr>
          <w:i/>
          <w:iCs/>
          <w:noProof/>
        </w:rPr>
        <w:t>Psychological Bulletin</w:t>
      </w:r>
      <w:r w:rsidRPr="00233803">
        <w:rPr>
          <w:noProof/>
        </w:rPr>
        <w:t xml:space="preserve">, </w:t>
      </w:r>
      <w:r w:rsidRPr="00233803">
        <w:rPr>
          <w:i/>
          <w:iCs/>
          <w:noProof/>
        </w:rPr>
        <w:t>86</w:t>
      </w:r>
      <w:r w:rsidRPr="00233803">
        <w:rPr>
          <w:noProof/>
        </w:rPr>
        <w:t>, 638–641. doi:10.1037//0033-2909.86.3.638</w:t>
      </w:r>
    </w:p>
    <w:p w14:paraId="23C72B10" w14:textId="77777777" w:rsidR="00233803" w:rsidRPr="00233803" w:rsidRDefault="00233803">
      <w:pPr>
        <w:pStyle w:val="NormalWeb"/>
        <w:ind w:left="480" w:hanging="480"/>
        <w:divId w:val="786312518"/>
        <w:rPr>
          <w:noProof/>
        </w:rPr>
      </w:pPr>
      <w:r w:rsidRPr="00233803">
        <w:rPr>
          <w:noProof/>
        </w:rPr>
        <w:t xml:space="preserve">Schimmack, U. (2012). The ironic effect of significant results on the credibility of multiple-study articles. </w:t>
      </w:r>
      <w:r w:rsidRPr="00233803">
        <w:rPr>
          <w:i/>
          <w:iCs/>
          <w:noProof/>
        </w:rPr>
        <w:t>Psychological Methods</w:t>
      </w:r>
      <w:r w:rsidRPr="00233803">
        <w:rPr>
          <w:noProof/>
        </w:rPr>
        <w:t xml:space="preserve">, </w:t>
      </w:r>
      <w:r w:rsidRPr="00233803">
        <w:rPr>
          <w:i/>
          <w:iCs/>
          <w:noProof/>
        </w:rPr>
        <w:t>17</w:t>
      </w:r>
      <w:r w:rsidRPr="00233803">
        <w:rPr>
          <w:noProof/>
        </w:rPr>
        <w:t>, 551–66. doi:10.1037/a0029487</w:t>
      </w:r>
    </w:p>
    <w:p w14:paraId="2ACBCD32" w14:textId="77777777" w:rsidR="00233803" w:rsidRPr="00233803" w:rsidRDefault="00233803">
      <w:pPr>
        <w:pStyle w:val="NormalWeb"/>
        <w:ind w:left="480" w:hanging="480"/>
        <w:divId w:val="786312518"/>
        <w:rPr>
          <w:noProof/>
        </w:rPr>
      </w:pPr>
      <w:r w:rsidRPr="00233803">
        <w:rPr>
          <w:noProof/>
        </w:rPr>
        <w:t xml:space="preserve">Sedlmeier, P., &amp; Gigerenzer, G. (1989). Do studies of statistical power have an effect on the power of studies? </w:t>
      </w:r>
      <w:r w:rsidRPr="00233803">
        <w:rPr>
          <w:i/>
          <w:iCs/>
          <w:noProof/>
        </w:rPr>
        <w:t>Psychological Bulletin</w:t>
      </w:r>
      <w:r w:rsidRPr="00233803">
        <w:rPr>
          <w:noProof/>
        </w:rPr>
        <w:t xml:space="preserve">, </w:t>
      </w:r>
      <w:r w:rsidRPr="00233803">
        <w:rPr>
          <w:i/>
          <w:iCs/>
          <w:noProof/>
        </w:rPr>
        <w:t>105</w:t>
      </w:r>
      <w:r w:rsidRPr="00233803">
        <w:rPr>
          <w:noProof/>
        </w:rPr>
        <w:t>, 309–316. doi:10.1037//0033-2909.105.2.309</w:t>
      </w:r>
    </w:p>
    <w:p w14:paraId="678BBC78" w14:textId="77777777" w:rsidR="00233803" w:rsidRPr="00233803" w:rsidRDefault="00233803">
      <w:pPr>
        <w:pStyle w:val="NormalWeb"/>
        <w:ind w:left="480" w:hanging="480"/>
        <w:divId w:val="786312518"/>
        <w:rPr>
          <w:noProof/>
        </w:rPr>
      </w:pPr>
      <w:r w:rsidRPr="00233803">
        <w:rPr>
          <w:noProof/>
        </w:rPr>
        <w:t xml:space="preserve">Simmons, J. P., Nelson, L. D., &amp; Simonsohn, U. (2011). False-positive psychology: undisclosed flexibility in data collection and analysis allows presenting anything as significant. </w:t>
      </w:r>
      <w:r w:rsidRPr="00233803">
        <w:rPr>
          <w:i/>
          <w:iCs/>
          <w:noProof/>
        </w:rPr>
        <w:t>Psychological Science</w:t>
      </w:r>
      <w:r w:rsidRPr="00233803">
        <w:rPr>
          <w:noProof/>
        </w:rPr>
        <w:t xml:space="preserve">, </w:t>
      </w:r>
      <w:r w:rsidRPr="00233803">
        <w:rPr>
          <w:i/>
          <w:iCs/>
          <w:noProof/>
        </w:rPr>
        <w:t>22</w:t>
      </w:r>
      <w:r w:rsidRPr="00233803">
        <w:rPr>
          <w:noProof/>
        </w:rPr>
        <w:t>, 1359–66. doi:10.1177/0956797611417632</w:t>
      </w:r>
    </w:p>
    <w:p w14:paraId="76CA4878" w14:textId="77777777" w:rsidR="00233803" w:rsidRPr="00233803" w:rsidRDefault="00233803">
      <w:pPr>
        <w:pStyle w:val="NormalWeb"/>
        <w:ind w:left="480" w:hanging="480"/>
        <w:divId w:val="786312518"/>
        <w:rPr>
          <w:noProof/>
        </w:rPr>
      </w:pPr>
      <w:r w:rsidRPr="00233803">
        <w:rPr>
          <w:noProof/>
        </w:rPr>
        <w:t xml:space="preserve">Smithson, M. (2001). Correct confidence intervals for various regression effect sizes and parameters: The importance of noncentral distributions in computing intervals. </w:t>
      </w:r>
      <w:r w:rsidRPr="00233803">
        <w:rPr>
          <w:i/>
          <w:iCs/>
          <w:noProof/>
        </w:rPr>
        <w:t>Educational and Psychological Measurement</w:t>
      </w:r>
      <w:r w:rsidRPr="00233803">
        <w:rPr>
          <w:noProof/>
        </w:rPr>
        <w:t xml:space="preserve">, </w:t>
      </w:r>
      <w:r w:rsidRPr="00233803">
        <w:rPr>
          <w:i/>
          <w:iCs/>
          <w:noProof/>
        </w:rPr>
        <w:t>61</w:t>
      </w:r>
      <w:r w:rsidRPr="00233803">
        <w:rPr>
          <w:noProof/>
        </w:rPr>
        <w:t>, 605–632. doi:10.1177/00131640121971392</w:t>
      </w:r>
    </w:p>
    <w:p w14:paraId="494B0D9E" w14:textId="77777777" w:rsidR="00233803" w:rsidRPr="00233803" w:rsidRDefault="00233803">
      <w:pPr>
        <w:pStyle w:val="NormalWeb"/>
        <w:ind w:left="480" w:hanging="480"/>
        <w:divId w:val="786312518"/>
        <w:rPr>
          <w:noProof/>
        </w:rPr>
      </w:pPr>
      <w:r w:rsidRPr="00233803">
        <w:rPr>
          <w:noProof/>
        </w:rPr>
        <w:t xml:space="preserve">Steiger, J. H., &amp; Fouladi, R. T. (1997). Noncentrality interval estimation and the evaluation of statistical models. In L. L. Harlow, S. A. Mulaik, &amp; J. H. Steiger (Eds.), </w:t>
      </w:r>
      <w:r w:rsidRPr="00233803">
        <w:rPr>
          <w:i/>
          <w:iCs/>
          <w:noProof/>
        </w:rPr>
        <w:t>What if there were no significance tests?</w:t>
      </w:r>
      <w:r w:rsidRPr="00233803">
        <w:rPr>
          <w:noProof/>
        </w:rPr>
        <w:t xml:space="preserve"> Mahwah, NJ: Lawrence Erlbaum.</w:t>
      </w:r>
    </w:p>
    <w:p w14:paraId="5F564123" w14:textId="77777777" w:rsidR="00233803" w:rsidRPr="00233803" w:rsidRDefault="00233803">
      <w:pPr>
        <w:pStyle w:val="NormalWeb"/>
        <w:ind w:left="480" w:hanging="480"/>
        <w:divId w:val="786312518"/>
        <w:rPr>
          <w:noProof/>
        </w:rPr>
      </w:pPr>
      <w:r w:rsidRPr="00233803">
        <w:rPr>
          <w:noProof/>
        </w:rPr>
        <w:lastRenderedPageBreak/>
        <w:t xml:space="preserve">Sterling, T. D. (1959). Publication decisions and their possible effects on inferences drawn from tests of significance--or vice versa. </w:t>
      </w:r>
      <w:r w:rsidRPr="00233803">
        <w:rPr>
          <w:i/>
          <w:iCs/>
          <w:noProof/>
        </w:rPr>
        <w:t>Journal of the American Statistical Association</w:t>
      </w:r>
      <w:r w:rsidRPr="00233803">
        <w:rPr>
          <w:noProof/>
        </w:rPr>
        <w:t xml:space="preserve">, </w:t>
      </w:r>
      <w:r w:rsidRPr="00233803">
        <w:rPr>
          <w:i/>
          <w:iCs/>
          <w:noProof/>
        </w:rPr>
        <w:t>54</w:t>
      </w:r>
      <w:r w:rsidRPr="00233803">
        <w:rPr>
          <w:noProof/>
        </w:rPr>
        <w:t>(285), 30–34.</w:t>
      </w:r>
    </w:p>
    <w:p w14:paraId="0B0DB449" w14:textId="77777777" w:rsidR="00233803" w:rsidRPr="00233803" w:rsidRDefault="00233803">
      <w:pPr>
        <w:pStyle w:val="NormalWeb"/>
        <w:ind w:left="480" w:hanging="480"/>
        <w:divId w:val="786312518"/>
        <w:rPr>
          <w:noProof/>
        </w:rPr>
      </w:pPr>
      <w:r w:rsidRPr="00233803">
        <w:rPr>
          <w:noProof/>
        </w:rPr>
        <w:t xml:space="preserve">Sterling, T. D., Rosenbaum, W. L., &amp; Weinkam, J. J. (1995). Publication decisions revisited: The effect of the outcome of statistical tests on the decision to publish and vice versa. </w:t>
      </w:r>
      <w:r w:rsidRPr="00233803">
        <w:rPr>
          <w:i/>
          <w:iCs/>
          <w:noProof/>
        </w:rPr>
        <w:t>The American Statistician</w:t>
      </w:r>
      <w:r w:rsidRPr="00233803">
        <w:rPr>
          <w:noProof/>
        </w:rPr>
        <w:t xml:space="preserve">, </w:t>
      </w:r>
      <w:r w:rsidRPr="00233803">
        <w:rPr>
          <w:i/>
          <w:iCs/>
          <w:noProof/>
        </w:rPr>
        <w:t>49</w:t>
      </w:r>
      <w:r w:rsidRPr="00233803">
        <w:rPr>
          <w:noProof/>
        </w:rPr>
        <w:t>(1), 108–112.</w:t>
      </w:r>
    </w:p>
    <w:p w14:paraId="27C9FC75" w14:textId="77777777" w:rsidR="00233803" w:rsidRPr="00233803" w:rsidRDefault="00233803">
      <w:pPr>
        <w:pStyle w:val="NormalWeb"/>
        <w:ind w:left="480" w:hanging="480"/>
        <w:divId w:val="786312518"/>
        <w:rPr>
          <w:noProof/>
        </w:rPr>
      </w:pPr>
      <w:r w:rsidRPr="00233803">
        <w:rPr>
          <w:noProof/>
        </w:rPr>
        <w:t xml:space="preserve">Wicherts, J. M., Bakker, M., &amp; Molenaar, D. (2011). Willingness to share research data is related to the strength of the evidence and the quality of reporting of statistical results. </w:t>
      </w:r>
      <w:r w:rsidRPr="00233803">
        <w:rPr>
          <w:i/>
          <w:iCs/>
          <w:noProof/>
        </w:rPr>
        <w:t>PloS One</w:t>
      </w:r>
      <w:r w:rsidRPr="00233803">
        <w:rPr>
          <w:noProof/>
        </w:rPr>
        <w:t xml:space="preserve">, </w:t>
      </w:r>
      <w:r w:rsidRPr="00233803">
        <w:rPr>
          <w:i/>
          <w:iCs/>
          <w:noProof/>
        </w:rPr>
        <w:t>6</w:t>
      </w:r>
      <w:r w:rsidRPr="00233803">
        <w:rPr>
          <w:noProof/>
        </w:rPr>
        <w:t>(11), e26828. doi:10.1371/journal.pone.0026828</w:t>
      </w:r>
    </w:p>
    <w:p w14:paraId="0AE6E73A" w14:textId="77777777" w:rsidR="00233803" w:rsidRPr="00233803" w:rsidRDefault="00233803">
      <w:pPr>
        <w:pStyle w:val="NormalWeb"/>
        <w:ind w:left="480" w:hanging="480"/>
        <w:divId w:val="786312518"/>
        <w:rPr>
          <w:noProof/>
        </w:rPr>
      </w:pPr>
      <w:r w:rsidRPr="00233803">
        <w:rPr>
          <w:noProof/>
        </w:rPr>
        <w:t xml:space="preserve">Wilkinson, L., &amp; APA Task Force on Statistical Inference. (1999). Statistical methods in psychology journals: Guidelines and explanations. </w:t>
      </w:r>
      <w:r w:rsidRPr="00233803">
        <w:rPr>
          <w:i/>
          <w:iCs/>
          <w:noProof/>
        </w:rPr>
        <w:t>American Psychologist</w:t>
      </w:r>
      <w:r w:rsidRPr="00233803">
        <w:rPr>
          <w:noProof/>
        </w:rPr>
        <w:t xml:space="preserve">, </w:t>
      </w:r>
      <w:r w:rsidRPr="00233803">
        <w:rPr>
          <w:i/>
          <w:iCs/>
          <w:noProof/>
        </w:rPr>
        <w:t>54</w:t>
      </w:r>
      <w:r w:rsidRPr="00233803">
        <w:rPr>
          <w:noProof/>
        </w:rPr>
        <w:t>, 594–604.</w:t>
      </w:r>
    </w:p>
    <w:p w14:paraId="574163ED" w14:textId="77777777" w:rsidR="00233803" w:rsidRPr="00233803" w:rsidRDefault="00233803">
      <w:pPr>
        <w:pStyle w:val="NormalWeb"/>
        <w:ind w:left="480" w:hanging="480"/>
        <w:divId w:val="786312518"/>
        <w:rPr>
          <w:noProof/>
        </w:rPr>
      </w:pPr>
      <w:r w:rsidRPr="00233803">
        <w:rPr>
          <w:noProof/>
        </w:rPr>
        <w:t>Wilson, T. (2014). Is There a Crisis of False Negatives in Psychology? Retrieved from https://timwilsonredirect.wordpress.com/2014/06/15/is-there-a-crisis-of-false-negatives-in-psychology/</w:t>
      </w:r>
    </w:p>
    <w:p w14:paraId="00516A55" w14:textId="62CCC444" w:rsidR="00F16CE9" w:rsidRPr="00F16CE9" w:rsidRDefault="00F16CE9" w:rsidP="00233803">
      <w:pPr>
        <w:pStyle w:val="NormalWeb"/>
        <w:ind w:left="480" w:hanging="480"/>
        <w:divId w:val="15079034"/>
        <w:rPr>
          <w:b/>
        </w:rPr>
      </w:pPr>
      <w:r>
        <w:rPr>
          <w:b/>
        </w:rPr>
        <w:fldChar w:fldCharType="end"/>
      </w:r>
    </w:p>
    <w:p w14:paraId="541F25C4" w14:textId="14BF5BA6" w:rsidR="001C29F2" w:rsidRPr="00F16CE9" w:rsidRDefault="001C29F2" w:rsidP="003940DD">
      <w:pPr>
        <w:pStyle w:val="NormalWeb"/>
        <w:spacing w:before="0" w:beforeAutospacing="0" w:after="0" w:afterAutospacing="0" w:line="480" w:lineRule="auto"/>
        <w:ind w:left="480" w:hanging="480"/>
        <w:divId w:val="708846217"/>
      </w:pPr>
      <w:r w:rsidRPr="00F16CE9">
        <w:rPr>
          <w:b/>
        </w:rPr>
        <w:br w:type="page"/>
      </w:r>
    </w:p>
    <w:p w14:paraId="436F78E6" w14:textId="77777777" w:rsidR="001C29F2" w:rsidRPr="00F16CE9" w:rsidRDefault="001C29F2" w:rsidP="001C29F2">
      <w:pPr>
        <w:pStyle w:val="APAHeading1"/>
        <w:jc w:val="left"/>
        <w:rPr>
          <w:b w:val="0"/>
        </w:rPr>
      </w:pPr>
      <w:r w:rsidRPr="00F16CE9">
        <w:rPr>
          <w:b w:val="0"/>
        </w:rPr>
        <w:lastRenderedPageBreak/>
        <w:t>Table 1</w:t>
      </w:r>
    </w:p>
    <w:p w14:paraId="1F29751C" w14:textId="4635626E" w:rsidR="00EB6EA8" w:rsidRPr="00F16CE9" w:rsidRDefault="00EB6EA8" w:rsidP="001C29F2">
      <w:pPr>
        <w:pStyle w:val="APAHeading1"/>
        <w:jc w:val="left"/>
        <w:rPr>
          <w:b w:val="0"/>
          <w:i/>
        </w:rPr>
      </w:pPr>
      <w:r w:rsidRPr="00F16CE9">
        <w:rPr>
          <w:b w:val="0"/>
          <w:i/>
        </w:rPr>
        <w:t xml:space="preserve">Summary table of </w:t>
      </w:r>
      <w:r w:rsidR="00760A8B">
        <w:rPr>
          <w:b w:val="0"/>
          <w:i/>
        </w:rPr>
        <w:t xml:space="preserve">possible </w:t>
      </w:r>
      <w:r w:rsidRPr="00F16CE9">
        <w:rPr>
          <w:b w:val="0"/>
          <w:i/>
        </w:rPr>
        <w:t>NHST results.</w:t>
      </w:r>
    </w:p>
    <w:tbl>
      <w:tblPr>
        <w:tblW w:w="4962" w:type="dxa"/>
        <w:tblCellMar>
          <w:left w:w="70" w:type="dxa"/>
          <w:right w:w="70" w:type="dxa"/>
        </w:tblCellMar>
        <w:tblLook w:val="04A0" w:firstRow="1" w:lastRow="0" w:firstColumn="1" w:lastColumn="0" w:noHBand="0" w:noVBand="1"/>
      </w:tblPr>
      <w:tblGrid>
        <w:gridCol w:w="994"/>
        <w:gridCol w:w="594"/>
        <w:gridCol w:w="1540"/>
        <w:gridCol w:w="1968"/>
      </w:tblGrid>
      <w:tr w:rsidR="009F3A2F" w:rsidRPr="00F16CE9" w14:paraId="55AEB154" w14:textId="77777777" w:rsidTr="00EB6EA8">
        <w:trPr>
          <w:trHeight w:val="315"/>
        </w:trPr>
        <w:tc>
          <w:tcPr>
            <w:tcW w:w="860" w:type="dxa"/>
            <w:tcBorders>
              <w:top w:val="nil"/>
              <w:left w:val="nil"/>
              <w:bottom w:val="single" w:sz="4" w:space="0" w:color="auto"/>
              <w:right w:val="nil"/>
            </w:tcBorders>
          </w:tcPr>
          <w:p w14:paraId="74D8193A" w14:textId="77777777" w:rsidR="009F3A2F" w:rsidRPr="00F16CE9"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70075C57" w14:textId="43D5F16C" w:rsidR="009F3A2F" w:rsidRPr="00F16CE9" w:rsidRDefault="009F3A2F" w:rsidP="00CD4A7D">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8A1E3D8" w14:textId="6CFB37F1" w:rsidR="009F3A2F" w:rsidRPr="00F16CE9" w:rsidRDefault="009F3A2F" w:rsidP="009F3A2F">
            <w:pPr>
              <w:jc w:val="center"/>
              <w:rPr>
                <w:rFonts w:eastAsia="Times New Roman"/>
                <w:color w:val="000000"/>
                <w:lang w:eastAsia="nl-NL"/>
              </w:rPr>
            </w:pPr>
            <w:r w:rsidRPr="00F16CE9">
              <w:rPr>
                <w:rFonts w:eastAsia="Times New Roman"/>
                <w:color w:val="000000"/>
                <w:lang w:eastAsia="nl-NL"/>
              </w:rPr>
              <w:t>Population</w:t>
            </w:r>
          </w:p>
        </w:tc>
      </w:tr>
      <w:tr w:rsidR="009F3A2F" w:rsidRPr="00F16CE9" w14:paraId="6EDDC873" w14:textId="77777777" w:rsidTr="00EB6EA8">
        <w:trPr>
          <w:trHeight w:val="315"/>
        </w:trPr>
        <w:tc>
          <w:tcPr>
            <w:tcW w:w="860" w:type="dxa"/>
            <w:tcBorders>
              <w:top w:val="nil"/>
              <w:left w:val="nil"/>
              <w:bottom w:val="single" w:sz="4" w:space="0" w:color="auto"/>
              <w:right w:val="nil"/>
            </w:tcBorders>
          </w:tcPr>
          <w:p w14:paraId="64C2C6E4" w14:textId="77777777" w:rsidR="009F3A2F" w:rsidRPr="00F16CE9"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267DEB92" w14:textId="507CF4A9" w:rsidR="009F3A2F" w:rsidRPr="00F16CE9" w:rsidRDefault="009F3A2F" w:rsidP="00CD4A7D">
            <w:pPr>
              <w:rPr>
                <w:rFonts w:eastAsia="Times New Roman"/>
                <w:color w:val="000000"/>
                <w:lang w:eastAsia="nl-NL"/>
              </w:rPr>
            </w:pPr>
            <w:r w:rsidRPr="00F16CE9">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47C2F59D" w14:textId="77777777" w:rsidR="009F3A2F" w:rsidRPr="00F16CE9" w:rsidRDefault="009F3A2F" w:rsidP="00CD4A7D">
            <w:pPr>
              <w:rPr>
                <w:rFonts w:eastAsia="Times New Roman"/>
                <w:i/>
                <w:color w:val="000000"/>
                <w:lang w:eastAsia="nl-NL"/>
              </w:rPr>
            </w:pPr>
            <w:r w:rsidRPr="00F16CE9">
              <w:rPr>
                <w:rFonts w:eastAsia="Times New Roman"/>
                <w:i/>
                <w:color w:val="000000"/>
                <w:lang w:eastAsia="nl-NL"/>
              </w:rPr>
              <w:t>H</w:t>
            </w:r>
            <w:r w:rsidRPr="00F16CE9">
              <w:rPr>
                <w:rFonts w:eastAsia="Times New Roman"/>
                <w:i/>
                <w:color w:val="000000"/>
                <w:vertAlign w:val="subscript"/>
                <w:lang w:eastAsia="nl-NL"/>
              </w:rPr>
              <w:t>0</w:t>
            </w:r>
          </w:p>
        </w:tc>
        <w:tc>
          <w:tcPr>
            <w:tcW w:w="1968" w:type="dxa"/>
            <w:tcBorders>
              <w:top w:val="nil"/>
              <w:left w:val="nil"/>
              <w:bottom w:val="single" w:sz="4" w:space="0" w:color="auto"/>
              <w:right w:val="nil"/>
            </w:tcBorders>
            <w:shd w:val="clear" w:color="auto" w:fill="auto"/>
            <w:noWrap/>
            <w:vAlign w:val="bottom"/>
            <w:hideMark/>
          </w:tcPr>
          <w:p w14:paraId="1D555D02" w14:textId="77777777" w:rsidR="009F3A2F" w:rsidRPr="00F16CE9" w:rsidRDefault="009F3A2F" w:rsidP="00CD4A7D">
            <w:pPr>
              <w:rPr>
                <w:rFonts w:eastAsia="Times New Roman"/>
                <w:i/>
                <w:color w:val="000000"/>
                <w:lang w:eastAsia="nl-NL"/>
              </w:rPr>
            </w:pPr>
            <w:r w:rsidRPr="00F16CE9">
              <w:rPr>
                <w:rFonts w:eastAsia="Times New Roman"/>
                <w:i/>
                <w:color w:val="000000"/>
                <w:lang w:eastAsia="nl-NL"/>
              </w:rPr>
              <w:t>H</w:t>
            </w:r>
            <w:r w:rsidRPr="00F16CE9">
              <w:rPr>
                <w:rFonts w:eastAsia="Times New Roman"/>
                <w:i/>
                <w:color w:val="000000"/>
                <w:vertAlign w:val="subscript"/>
                <w:lang w:eastAsia="nl-NL"/>
              </w:rPr>
              <w:t>1</w:t>
            </w:r>
          </w:p>
        </w:tc>
      </w:tr>
      <w:tr w:rsidR="009F3A2F" w:rsidRPr="00F16CE9" w14:paraId="38B74090" w14:textId="77777777" w:rsidTr="00EB6EA8">
        <w:trPr>
          <w:trHeight w:val="315"/>
        </w:trPr>
        <w:tc>
          <w:tcPr>
            <w:tcW w:w="860" w:type="dxa"/>
            <w:vMerge w:val="restart"/>
            <w:tcBorders>
              <w:top w:val="nil"/>
              <w:left w:val="nil"/>
              <w:right w:val="nil"/>
            </w:tcBorders>
          </w:tcPr>
          <w:p w14:paraId="11ED1E37" w14:textId="77777777" w:rsidR="009F3A2F" w:rsidRPr="00F16CE9" w:rsidRDefault="009F3A2F" w:rsidP="00CD4A7D">
            <w:pPr>
              <w:rPr>
                <w:rFonts w:eastAsia="Times New Roman"/>
                <w:color w:val="000000"/>
                <w:lang w:eastAsia="nl-NL"/>
              </w:rPr>
            </w:pPr>
          </w:p>
          <w:p w14:paraId="617A9091" w14:textId="77777777" w:rsidR="009F3A2F" w:rsidRPr="00F16CE9" w:rsidRDefault="009F3A2F" w:rsidP="00CD4A7D">
            <w:pPr>
              <w:rPr>
                <w:rFonts w:eastAsia="Times New Roman"/>
                <w:color w:val="000000"/>
                <w:lang w:eastAsia="nl-NL"/>
              </w:rPr>
            </w:pPr>
          </w:p>
          <w:p w14:paraId="3608FBBE" w14:textId="027A96C6" w:rsidR="009F3A2F" w:rsidRPr="00F16CE9" w:rsidRDefault="00911537" w:rsidP="00CD4A7D">
            <w:pPr>
              <w:rPr>
                <w:rFonts w:eastAsia="Times New Roman"/>
                <w:color w:val="000000"/>
                <w:lang w:eastAsia="nl-NL"/>
              </w:rPr>
            </w:pPr>
            <w:r w:rsidRPr="00F16CE9">
              <w:rPr>
                <w:rFonts w:eastAsia="Times New Roman"/>
                <w:color w:val="000000"/>
                <w:lang w:eastAsia="nl-NL"/>
              </w:rPr>
              <w:t>Decision</w:t>
            </w:r>
          </w:p>
          <w:p w14:paraId="185C2BC3" w14:textId="11AE8589" w:rsidR="009F3A2F" w:rsidRPr="00F16CE9"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4D5FE2DB" w14:textId="7EC2F5C9" w:rsidR="009F3A2F" w:rsidRPr="00F16CE9" w:rsidRDefault="009F3A2F" w:rsidP="00CD4A7D">
            <w:pPr>
              <w:rPr>
                <w:rFonts w:eastAsia="Times New Roman"/>
                <w:color w:val="000000"/>
                <w:lang w:eastAsia="nl-NL"/>
              </w:rPr>
            </w:pPr>
            <w:r w:rsidRPr="00F16CE9">
              <w:rPr>
                <w:rFonts w:eastAsia="Times New Roman"/>
                <w:color w:val="000000"/>
                <w:lang w:eastAsia="nl-NL"/>
              </w:rPr>
              <w:t>‘</w:t>
            </w:r>
            <w:r w:rsidRPr="00F16CE9">
              <w:rPr>
                <w:rFonts w:eastAsia="Times New Roman"/>
                <w:i/>
                <w:color w:val="000000"/>
                <w:lang w:eastAsia="nl-NL"/>
              </w:rPr>
              <w:t>H</w:t>
            </w:r>
            <w:r w:rsidRPr="00F16CE9">
              <w:rPr>
                <w:rFonts w:eastAsia="Times New Roman"/>
                <w:i/>
                <w:color w:val="000000"/>
                <w:vertAlign w:val="subscript"/>
                <w:lang w:eastAsia="nl-NL"/>
              </w:rPr>
              <w:t>0</w:t>
            </w:r>
            <w:r w:rsidRPr="00F16CE9">
              <w:rPr>
                <w:rFonts w:eastAsia="Times New Roman"/>
                <w:color w:val="000000"/>
                <w:lang w:eastAsia="nl-NL"/>
              </w:rPr>
              <w:t>’</w:t>
            </w:r>
          </w:p>
        </w:tc>
        <w:tc>
          <w:tcPr>
            <w:tcW w:w="1540" w:type="dxa"/>
            <w:tcBorders>
              <w:top w:val="nil"/>
              <w:left w:val="nil"/>
              <w:right w:val="nil"/>
            </w:tcBorders>
            <w:shd w:val="clear" w:color="auto" w:fill="auto"/>
            <w:noWrap/>
            <w:vAlign w:val="bottom"/>
            <w:hideMark/>
          </w:tcPr>
          <w:p w14:paraId="6A93A796" w14:textId="0CBB2823" w:rsidR="009F3A2F" w:rsidRPr="00F16CE9" w:rsidRDefault="009F3A2F" w:rsidP="00CD4A7D">
            <w:pPr>
              <w:rPr>
                <w:rFonts w:eastAsia="Times New Roman"/>
                <w:color w:val="000000"/>
                <w:lang w:eastAsia="nl-NL"/>
              </w:rPr>
            </w:pPr>
            <w:r w:rsidRPr="00F16CE9">
              <w:rPr>
                <w:rFonts w:eastAsia="Times New Roman"/>
                <w:color w:val="000000"/>
                <w:lang w:eastAsia="nl-NL"/>
              </w:rPr>
              <w:t>1-</w:t>
            </w:r>
            <w:r w:rsidRPr="00F16CE9">
              <w:rPr>
                <w:rFonts w:eastAsia="Times New Roman"/>
                <w:color w:val="000000"/>
                <w:lang w:val="nl-NL" w:eastAsia="nl-NL"/>
              </w:rPr>
              <w:t>α</w:t>
            </w:r>
          </w:p>
        </w:tc>
        <w:tc>
          <w:tcPr>
            <w:tcW w:w="1968" w:type="dxa"/>
            <w:tcBorders>
              <w:top w:val="nil"/>
              <w:left w:val="nil"/>
              <w:right w:val="nil"/>
            </w:tcBorders>
            <w:shd w:val="clear" w:color="auto" w:fill="auto"/>
            <w:noWrap/>
            <w:vAlign w:val="bottom"/>
            <w:hideMark/>
          </w:tcPr>
          <w:p w14:paraId="01D08CD4" w14:textId="226646A7" w:rsidR="009F3A2F" w:rsidRPr="00F16CE9" w:rsidRDefault="00CA18CA" w:rsidP="00CD4A7D">
            <w:pPr>
              <w:rPr>
                <w:rFonts w:eastAsia="Times New Roman"/>
                <w:color w:val="000000"/>
                <w:lang w:eastAsia="nl-NL"/>
              </w:rPr>
            </w:pPr>
            <w:r w:rsidRPr="00F16CE9">
              <w:rPr>
                <w:rFonts w:eastAsia="Times New Roman"/>
                <w:color w:val="000000"/>
                <w:lang w:val="nl-NL" w:eastAsia="nl-NL"/>
              </w:rPr>
              <w:t>β</w:t>
            </w:r>
          </w:p>
        </w:tc>
      </w:tr>
      <w:tr w:rsidR="009F3A2F" w:rsidRPr="00F16CE9" w14:paraId="2B102FD9" w14:textId="77777777" w:rsidTr="00EB6EA8">
        <w:trPr>
          <w:trHeight w:val="315"/>
        </w:trPr>
        <w:tc>
          <w:tcPr>
            <w:tcW w:w="860" w:type="dxa"/>
            <w:vMerge/>
            <w:tcBorders>
              <w:left w:val="nil"/>
              <w:right w:val="nil"/>
            </w:tcBorders>
          </w:tcPr>
          <w:p w14:paraId="102F6B57" w14:textId="238D55A2" w:rsidR="009F3A2F" w:rsidRPr="00F16CE9"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93499D9" w14:textId="6E500DD4" w:rsidR="009F3A2F" w:rsidRPr="00F16CE9" w:rsidRDefault="009F3A2F" w:rsidP="00CD4A7D">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4113B813" w14:textId="77777777" w:rsidR="009F3A2F" w:rsidRPr="00F16CE9" w:rsidRDefault="009F3A2F" w:rsidP="009D5445">
            <w:pPr>
              <w:rPr>
                <w:rFonts w:eastAsia="Times New Roman"/>
                <w:i/>
                <w:iCs/>
                <w:color w:val="000000"/>
                <w:lang w:eastAsia="nl-NL"/>
              </w:rPr>
            </w:pPr>
            <w:r w:rsidRPr="00F16CE9">
              <w:rPr>
                <w:rFonts w:eastAsia="Times New Roman"/>
                <w:i/>
                <w:iCs/>
                <w:color w:val="000000"/>
                <w:lang w:eastAsia="nl-NL"/>
              </w:rPr>
              <w:t>True negative</w:t>
            </w:r>
          </w:p>
          <w:p w14:paraId="21FEF9E4" w14:textId="53E98803" w:rsidR="009D5445" w:rsidRPr="00F16CE9" w:rsidRDefault="009D5445" w:rsidP="009D5445">
            <w:pPr>
              <w:rPr>
                <w:rFonts w:eastAsia="Times New Roman"/>
                <w:i/>
                <w:iCs/>
                <w:color w:val="000000"/>
                <w:lang w:eastAsia="nl-NL"/>
              </w:rPr>
            </w:pPr>
          </w:p>
        </w:tc>
        <w:tc>
          <w:tcPr>
            <w:tcW w:w="1968" w:type="dxa"/>
            <w:tcBorders>
              <w:top w:val="nil"/>
              <w:left w:val="nil"/>
              <w:bottom w:val="single" w:sz="4" w:space="0" w:color="auto"/>
              <w:right w:val="nil"/>
            </w:tcBorders>
            <w:shd w:val="clear" w:color="auto" w:fill="auto"/>
            <w:noWrap/>
            <w:vAlign w:val="bottom"/>
            <w:hideMark/>
          </w:tcPr>
          <w:p w14:paraId="4DC5746C" w14:textId="024AB796" w:rsidR="009F3A2F" w:rsidRPr="00F16CE9" w:rsidRDefault="00EB6EA8" w:rsidP="00CD4A7D">
            <w:pPr>
              <w:rPr>
                <w:rFonts w:eastAsia="Times New Roman"/>
                <w:i/>
                <w:iCs/>
                <w:color w:val="000000"/>
                <w:lang w:eastAsia="nl-NL"/>
              </w:rPr>
            </w:pPr>
            <w:r w:rsidRPr="00F16CE9">
              <w:rPr>
                <w:rFonts w:eastAsia="Times New Roman"/>
                <w:i/>
                <w:iCs/>
                <w:color w:val="000000"/>
                <w:lang w:eastAsia="nl-NL"/>
              </w:rPr>
              <w:t>False negative</w:t>
            </w:r>
            <w:r w:rsidR="009D5445" w:rsidRPr="00F16CE9">
              <w:rPr>
                <w:rFonts w:eastAsia="Times New Roman"/>
                <w:i/>
                <w:iCs/>
                <w:color w:val="000000"/>
                <w:lang w:eastAsia="nl-NL"/>
              </w:rPr>
              <w:t xml:space="preserve"> [Type II error]</w:t>
            </w:r>
          </w:p>
        </w:tc>
      </w:tr>
      <w:tr w:rsidR="009F3A2F" w:rsidRPr="00F16CE9" w14:paraId="5DE5A4D0" w14:textId="77777777" w:rsidTr="00EB6EA8">
        <w:trPr>
          <w:trHeight w:val="315"/>
        </w:trPr>
        <w:tc>
          <w:tcPr>
            <w:tcW w:w="860" w:type="dxa"/>
            <w:vMerge/>
            <w:tcBorders>
              <w:left w:val="nil"/>
              <w:right w:val="nil"/>
            </w:tcBorders>
          </w:tcPr>
          <w:p w14:paraId="12DB31A3" w14:textId="7EBF8AD0" w:rsidR="009F3A2F" w:rsidRPr="00F16CE9"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7085ECA" w14:textId="1905E97D" w:rsidR="009F3A2F" w:rsidRPr="00F16CE9" w:rsidRDefault="009F3A2F" w:rsidP="00CD4A7D">
            <w:pPr>
              <w:rPr>
                <w:rFonts w:eastAsia="Times New Roman"/>
                <w:color w:val="000000"/>
                <w:lang w:eastAsia="nl-NL"/>
              </w:rPr>
            </w:pPr>
            <w:r w:rsidRPr="00F16CE9">
              <w:rPr>
                <w:rFonts w:eastAsia="Times New Roman"/>
                <w:color w:val="000000"/>
                <w:lang w:eastAsia="nl-NL"/>
              </w:rPr>
              <w:t>‘</w:t>
            </w:r>
            <w:r w:rsidRPr="00F16CE9">
              <w:rPr>
                <w:rFonts w:eastAsia="Times New Roman"/>
                <w:i/>
                <w:color w:val="000000"/>
                <w:lang w:eastAsia="nl-NL"/>
              </w:rPr>
              <w:t>H</w:t>
            </w:r>
            <w:r w:rsidRPr="00F16CE9">
              <w:rPr>
                <w:rFonts w:eastAsia="Times New Roman"/>
                <w:i/>
                <w:color w:val="000000"/>
                <w:vertAlign w:val="subscript"/>
                <w:lang w:eastAsia="nl-NL"/>
              </w:rPr>
              <w:t>1</w:t>
            </w:r>
            <w:r w:rsidRPr="00F16CE9">
              <w:rPr>
                <w:rFonts w:eastAsia="Times New Roman"/>
                <w:color w:val="000000"/>
                <w:lang w:eastAsia="nl-NL"/>
              </w:rPr>
              <w:t>’</w:t>
            </w:r>
          </w:p>
        </w:tc>
        <w:tc>
          <w:tcPr>
            <w:tcW w:w="1540" w:type="dxa"/>
            <w:tcBorders>
              <w:top w:val="single" w:sz="4" w:space="0" w:color="auto"/>
              <w:left w:val="nil"/>
              <w:bottom w:val="nil"/>
              <w:right w:val="nil"/>
            </w:tcBorders>
            <w:shd w:val="clear" w:color="auto" w:fill="auto"/>
            <w:noWrap/>
            <w:vAlign w:val="bottom"/>
            <w:hideMark/>
          </w:tcPr>
          <w:p w14:paraId="55658C79" w14:textId="122DA6DF" w:rsidR="009F3A2F" w:rsidRPr="00F16CE9" w:rsidRDefault="009E7E2E" w:rsidP="00CD4A7D">
            <w:pPr>
              <w:rPr>
                <w:rFonts w:eastAsia="Times New Roman"/>
                <w:color w:val="000000"/>
                <w:lang w:eastAsia="nl-NL"/>
              </w:rPr>
            </w:pPr>
            <w:r w:rsidRPr="00F16CE9">
              <w:rPr>
                <w:rFonts w:eastAsia="Times New Roman"/>
                <w:color w:val="000000"/>
                <w:lang w:val="nl-NL" w:eastAsia="nl-NL"/>
              </w:rPr>
              <w:t>α</w:t>
            </w:r>
          </w:p>
        </w:tc>
        <w:tc>
          <w:tcPr>
            <w:tcW w:w="1968" w:type="dxa"/>
            <w:tcBorders>
              <w:top w:val="single" w:sz="4" w:space="0" w:color="auto"/>
              <w:left w:val="nil"/>
              <w:bottom w:val="nil"/>
              <w:right w:val="nil"/>
            </w:tcBorders>
            <w:shd w:val="clear" w:color="auto" w:fill="auto"/>
            <w:noWrap/>
            <w:vAlign w:val="bottom"/>
            <w:hideMark/>
          </w:tcPr>
          <w:p w14:paraId="09214F23" w14:textId="1DA09FBE" w:rsidR="009F3A2F" w:rsidRPr="00F16CE9" w:rsidRDefault="009F3A2F" w:rsidP="00CD4A7D">
            <w:pPr>
              <w:rPr>
                <w:rFonts w:eastAsia="Times New Roman"/>
                <w:color w:val="000000"/>
                <w:lang w:eastAsia="nl-NL"/>
              </w:rPr>
            </w:pPr>
            <w:r w:rsidRPr="00F16CE9">
              <w:rPr>
                <w:rFonts w:eastAsia="Times New Roman"/>
                <w:color w:val="000000"/>
                <w:lang w:eastAsia="nl-NL"/>
              </w:rPr>
              <w:t>1-</w:t>
            </w:r>
            <w:r w:rsidRPr="00F16CE9">
              <w:rPr>
                <w:rFonts w:eastAsia="Times New Roman"/>
                <w:color w:val="000000"/>
                <w:lang w:val="nl-NL" w:eastAsia="nl-NL"/>
              </w:rPr>
              <w:t>β</w:t>
            </w:r>
          </w:p>
        </w:tc>
      </w:tr>
      <w:tr w:rsidR="009F3A2F" w:rsidRPr="00F16CE9" w14:paraId="63C2ADDB" w14:textId="77777777" w:rsidTr="00EB6EA8">
        <w:trPr>
          <w:trHeight w:val="315"/>
        </w:trPr>
        <w:tc>
          <w:tcPr>
            <w:tcW w:w="860" w:type="dxa"/>
            <w:vMerge/>
            <w:tcBorders>
              <w:left w:val="nil"/>
              <w:bottom w:val="single" w:sz="4" w:space="0" w:color="auto"/>
              <w:right w:val="nil"/>
            </w:tcBorders>
          </w:tcPr>
          <w:p w14:paraId="27839D42" w14:textId="0FC81AC6" w:rsidR="009F3A2F" w:rsidRPr="00F16CE9"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4DF0BB1E" w14:textId="016F57B0" w:rsidR="009F3A2F" w:rsidRPr="00F16CE9" w:rsidRDefault="009F3A2F" w:rsidP="00CD4A7D">
            <w:pPr>
              <w:rPr>
                <w:rFonts w:eastAsia="Times New Roman"/>
                <w:color w:val="000000"/>
                <w:lang w:eastAsia="nl-NL"/>
              </w:rPr>
            </w:pPr>
            <w:r w:rsidRPr="00F16CE9">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27475BE5" w14:textId="35FB3C72" w:rsidR="009F3A2F" w:rsidRPr="00F16CE9" w:rsidRDefault="00EB6EA8" w:rsidP="00CD4A7D">
            <w:pPr>
              <w:rPr>
                <w:rFonts w:eastAsia="Times New Roman"/>
                <w:i/>
                <w:iCs/>
                <w:color w:val="000000"/>
                <w:lang w:eastAsia="nl-NL"/>
              </w:rPr>
            </w:pPr>
            <w:r w:rsidRPr="00F16CE9">
              <w:rPr>
                <w:rFonts w:eastAsia="Times New Roman"/>
                <w:i/>
                <w:iCs/>
                <w:color w:val="000000"/>
                <w:lang w:eastAsia="nl-NL"/>
              </w:rPr>
              <w:t>False positive</w:t>
            </w:r>
            <w:r w:rsidR="009D5445" w:rsidRPr="00F16CE9">
              <w:rPr>
                <w:rFonts w:eastAsia="Times New Roman"/>
                <w:i/>
                <w:iCs/>
                <w:color w:val="000000"/>
                <w:lang w:eastAsia="nl-NL"/>
              </w:rPr>
              <w:t xml:space="preserve"> [Type I error]</w:t>
            </w:r>
          </w:p>
        </w:tc>
        <w:tc>
          <w:tcPr>
            <w:tcW w:w="1968" w:type="dxa"/>
            <w:tcBorders>
              <w:top w:val="nil"/>
              <w:left w:val="nil"/>
              <w:bottom w:val="single" w:sz="4" w:space="0" w:color="auto"/>
              <w:right w:val="nil"/>
            </w:tcBorders>
            <w:shd w:val="clear" w:color="auto" w:fill="auto"/>
            <w:noWrap/>
            <w:vAlign w:val="bottom"/>
            <w:hideMark/>
          </w:tcPr>
          <w:p w14:paraId="2C899AB4" w14:textId="77777777" w:rsidR="009F3A2F" w:rsidRPr="00F16CE9" w:rsidRDefault="009F3A2F" w:rsidP="009D5445">
            <w:pPr>
              <w:rPr>
                <w:rFonts w:eastAsia="Times New Roman"/>
                <w:i/>
                <w:iCs/>
                <w:color w:val="000000"/>
                <w:lang w:eastAsia="nl-NL"/>
              </w:rPr>
            </w:pPr>
            <w:r w:rsidRPr="00F16CE9">
              <w:rPr>
                <w:rFonts w:eastAsia="Times New Roman"/>
                <w:i/>
                <w:iCs/>
                <w:color w:val="000000"/>
                <w:lang w:eastAsia="nl-NL"/>
              </w:rPr>
              <w:t>True positive</w:t>
            </w:r>
          </w:p>
          <w:p w14:paraId="779D2C8A" w14:textId="6A98D387" w:rsidR="009D5445" w:rsidRPr="00F16CE9" w:rsidRDefault="009D5445" w:rsidP="009D5445">
            <w:pPr>
              <w:rPr>
                <w:rFonts w:eastAsia="Times New Roman"/>
                <w:i/>
                <w:iCs/>
                <w:color w:val="000000"/>
                <w:lang w:eastAsia="nl-NL"/>
              </w:rPr>
            </w:pPr>
          </w:p>
        </w:tc>
      </w:tr>
    </w:tbl>
    <w:p w14:paraId="3E9490FC" w14:textId="75F98B7E" w:rsidR="001C29F2" w:rsidRPr="00F16CE9" w:rsidRDefault="001C29F2" w:rsidP="001C29F2">
      <w:pPr>
        <w:pStyle w:val="APAHeading1"/>
        <w:jc w:val="left"/>
        <w:rPr>
          <w:b w:val="0"/>
        </w:rPr>
      </w:pPr>
      <w:r w:rsidRPr="00F16CE9">
        <w:rPr>
          <w:b w:val="0"/>
          <w:i/>
        </w:rPr>
        <w:t xml:space="preserve">Note. </w:t>
      </w:r>
      <w:r w:rsidRPr="00F16CE9">
        <w:rPr>
          <w:b w:val="0"/>
        </w:rPr>
        <w:t xml:space="preserve">Columns indicate the true situation in the population, rows indicate the statistical conclusion based on sample data. The true positive </w:t>
      </w:r>
      <w:r w:rsidR="00263981" w:rsidRPr="00F16CE9">
        <w:rPr>
          <w:b w:val="0"/>
        </w:rPr>
        <w:t>probability</w:t>
      </w:r>
      <w:r w:rsidRPr="00F16CE9">
        <w:rPr>
          <w:b w:val="0"/>
        </w:rPr>
        <w:t xml:space="preserve"> is</w:t>
      </w:r>
      <w:r w:rsidR="009D5445" w:rsidRPr="00F16CE9">
        <w:rPr>
          <w:b w:val="0"/>
        </w:rPr>
        <w:t xml:space="preserve"> </w:t>
      </w:r>
      <w:r w:rsidR="00AD3FB5">
        <w:rPr>
          <w:b w:val="0"/>
        </w:rPr>
        <w:t>called</w:t>
      </w:r>
      <w:r w:rsidR="009D5445" w:rsidRPr="00F16CE9">
        <w:rPr>
          <w:b w:val="0"/>
        </w:rPr>
        <w:t xml:space="preserve"> power </w:t>
      </w:r>
      <w:r w:rsidR="00AD3FB5">
        <w:rPr>
          <w:b w:val="0"/>
        </w:rPr>
        <w:t>and</w:t>
      </w:r>
      <w:r w:rsidRPr="00F16CE9">
        <w:rPr>
          <w:b w:val="0"/>
        </w:rPr>
        <w:t xml:space="preserve"> </w:t>
      </w:r>
      <w:r w:rsidR="009D5445" w:rsidRPr="00F16CE9">
        <w:rPr>
          <w:b w:val="0"/>
        </w:rPr>
        <w:t>sensitivity</w:t>
      </w:r>
      <w:r w:rsidRPr="00F16CE9">
        <w:rPr>
          <w:b w:val="0"/>
        </w:rPr>
        <w:t xml:space="preserve">, </w:t>
      </w:r>
      <w:r w:rsidR="009D5445" w:rsidRPr="00F16CE9">
        <w:rPr>
          <w:b w:val="0"/>
        </w:rPr>
        <w:t xml:space="preserve">whereas </w:t>
      </w:r>
      <w:r w:rsidRPr="00F16CE9">
        <w:rPr>
          <w:b w:val="0"/>
        </w:rPr>
        <w:t xml:space="preserve">the true negative rate is </w:t>
      </w:r>
      <w:r w:rsidR="00AD3FB5">
        <w:rPr>
          <w:b w:val="0"/>
        </w:rPr>
        <w:t xml:space="preserve">also </w:t>
      </w:r>
      <w:r w:rsidRPr="00F16CE9">
        <w:rPr>
          <w:b w:val="0"/>
        </w:rPr>
        <w:t xml:space="preserve">called </w:t>
      </w:r>
      <w:r w:rsidR="00650D4A" w:rsidRPr="00F16CE9">
        <w:rPr>
          <w:b w:val="0"/>
        </w:rPr>
        <w:t>specificity</w:t>
      </w:r>
      <w:r w:rsidR="009D5445" w:rsidRPr="00F16CE9">
        <w:rPr>
          <w:b w:val="0"/>
        </w:rPr>
        <w:t>.</w:t>
      </w:r>
    </w:p>
    <w:p w14:paraId="648AF8FF" w14:textId="77777777" w:rsidR="001C29F2" w:rsidRPr="00F16CE9" w:rsidRDefault="001C29F2" w:rsidP="001C29F2">
      <w:pPr>
        <w:spacing w:after="160" w:line="259" w:lineRule="auto"/>
      </w:pPr>
      <w:r w:rsidRPr="00F16CE9">
        <w:rPr>
          <w:b/>
        </w:rPr>
        <w:br w:type="page"/>
      </w:r>
    </w:p>
    <w:p w14:paraId="746423F0" w14:textId="77777777" w:rsidR="00AE34A3" w:rsidRPr="00F16CE9" w:rsidRDefault="00AE34A3" w:rsidP="00EB6EA8">
      <w:pPr>
        <w:pStyle w:val="APAHeading1"/>
        <w:jc w:val="left"/>
        <w:rPr>
          <w:b w:val="0"/>
        </w:rPr>
        <w:sectPr w:rsidR="00AE34A3" w:rsidRPr="00F16CE9" w:rsidSect="00291158">
          <w:headerReference w:type="default" r:id="rId25"/>
          <w:headerReference w:type="first" r:id="rId26"/>
          <w:type w:val="continuous"/>
          <w:pgSz w:w="11906" w:h="16838"/>
          <w:pgMar w:top="1412" w:right="1412" w:bottom="1412" w:left="1412" w:header="709" w:footer="709" w:gutter="0"/>
          <w:cols w:space="708"/>
          <w:titlePg/>
          <w:docGrid w:linePitch="360"/>
        </w:sectPr>
      </w:pPr>
    </w:p>
    <w:p w14:paraId="28AA23A9" w14:textId="09754EFE" w:rsidR="001C29F2" w:rsidRPr="00F16CE9" w:rsidRDefault="001C29F2" w:rsidP="00EB6EA8">
      <w:pPr>
        <w:pStyle w:val="APAHeading1"/>
        <w:jc w:val="left"/>
        <w:rPr>
          <w:b w:val="0"/>
          <w:i/>
        </w:rPr>
      </w:pPr>
      <w:r w:rsidRPr="00F16CE9">
        <w:rPr>
          <w:b w:val="0"/>
        </w:rPr>
        <w:lastRenderedPageBreak/>
        <w:t>Table 2</w:t>
      </w:r>
    </w:p>
    <w:p w14:paraId="2896EEE8" w14:textId="40ABA982" w:rsidR="00E52261" w:rsidRPr="00F16CE9" w:rsidRDefault="00EB6EA8" w:rsidP="00E52261">
      <w:pPr>
        <w:pStyle w:val="APAHeading1"/>
        <w:jc w:val="left"/>
        <w:rPr>
          <w:b w:val="0"/>
          <w:i/>
        </w:rPr>
      </w:pPr>
      <w:r w:rsidRPr="00F16CE9">
        <w:rPr>
          <w:b w:val="0"/>
          <w:i/>
        </w:rPr>
        <w:t>Summary table of articles downloaded</w:t>
      </w:r>
      <w:r w:rsidR="00A15F60" w:rsidRPr="00F16CE9">
        <w:rPr>
          <w:b w:val="0"/>
          <w:i/>
        </w:rPr>
        <w:t xml:space="preserve"> per journal</w:t>
      </w:r>
      <w:r w:rsidRPr="00F16CE9">
        <w:rPr>
          <w:b w:val="0"/>
          <w:i/>
        </w:rPr>
        <w:t>.</w:t>
      </w:r>
    </w:p>
    <w:tbl>
      <w:tblPr>
        <w:tblW w:w="14160" w:type="dxa"/>
        <w:tblCellMar>
          <w:left w:w="70" w:type="dxa"/>
          <w:right w:w="70" w:type="dxa"/>
        </w:tblCellMar>
        <w:tblLook w:val="04A0" w:firstRow="1" w:lastRow="0" w:firstColumn="1" w:lastColumn="0" w:noHBand="0" w:noVBand="1"/>
      </w:tblPr>
      <w:tblGrid>
        <w:gridCol w:w="4200"/>
        <w:gridCol w:w="1118"/>
        <w:gridCol w:w="837"/>
        <w:gridCol w:w="862"/>
        <w:gridCol w:w="1347"/>
        <w:gridCol w:w="1134"/>
        <w:gridCol w:w="1417"/>
        <w:gridCol w:w="1448"/>
        <w:gridCol w:w="1797"/>
      </w:tblGrid>
      <w:tr w:rsidR="00A10C28" w:rsidRPr="00F16CE9" w14:paraId="4EF957F2"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DBC922A" w14:textId="77777777" w:rsidR="00A10C28" w:rsidRPr="00F16CE9" w:rsidRDefault="00A10C28" w:rsidP="00A10C28">
            <w:pPr>
              <w:rPr>
                <w:rFonts w:eastAsia="Times New Roman"/>
                <w:color w:val="000000"/>
                <w:sz w:val="22"/>
                <w:szCs w:val="22"/>
                <w:lang w:val="nl-NL" w:eastAsia="nl-NL"/>
              </w:rPr>
            </w:pPr>
            <w:r w:rsidRPr="00F16CE9">
              <w:rPr>
                <w:rFonts w:eastAsia="Times New Roman"/>
                <w:color w:val="000000"/>
                <w:sz w:val="22"/>
                <w:szCs w:val="22"/>
                <w:lang w:eastAsia="nl-NL"/>
              </w:rPr>
              <w:t>Journal (Acronym)</w:t>
            </w:r>
          </w:p>
        </w:tc>
        <w:tc>
          <w:tcPr>
            <w:tcW w:w="1118" w:type="dxa"/>
            <w:tcBorders>
              <w:top w:val="nil"/>
              <w:left w:val="nil"/>
              <w:bottom w:val="single" w:sz="4" w:space="0" w:color="auto"/>
              <w:right w:val="nil"/>
            </w:tcBorders>
            <w:shd w:val="clear" w:color="auto" w:fill="auto"/>
            <w:noWrap/>
            <w:vAlign w:val="center"/>
            <w:hideMark/>
          </w:tcPr>
          <w:p w14:paraId="26404AF9"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Timeframe</w:t>
            </w:r>
          </w:p>
        </w:tc>
        <w:tc>
          <w:tcPr>
            <w:tcW w:w="837" w:type="dxa"/>
            <w:tcBorders>
              <w:top w:val="nil"/>
              <w:left w:val="nil"/>
              <w:bottom w:val="single" w:sz="4" w:space="0" w:color="auto"/>
              <w:right w:val="nil"/>
            </w:tcBorders>
            <w:shd w:val="clear" w:color="auto" w:fill="auto"/>
            <w:noWrap/>
            <w:vAlign w:val="center"/>
            <w:hideMark/>
          </w:tcPr>
          <w:p w14:paraId="0B890149"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Articles</w:t>
            </w:r>
          </w:p>
        </w:tc>
        <w:tc>
          <w:tcPr>
            <w:tcW w:w="862" w:type="dxa"/>
            <w:tcBorders>
              <w:top w:val="nil"/>
              <w:left w:val="nil"/>
              <w:bottom w:val="single" w:sz="4" w:space="0" w:color="auto"/>
              <w:right w:val="nil"/>
            </w:tcBorders>
            <w:shd w:val="clear" w:color="auto" w:fill="auto"/>
            <w:vAlign w:val="center"/>
            <w:hideMark/>
          </w:tcPr>
          <w:p w14:paraId="2203044B"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Results</w:t>
            </w:r>
          </w:p>
        </w:tc>
        <w:tc>
          <w:tcPr>
            <w:tcW w:w="1347" w:type="dxa"/>
            <w:tcBorders>
              <w:top w:val="nil"/>
              <w:left w:val="nil"/>
              <w:bottom w:val="single" w:sz="4" w:space="0" w:color="auto"/>
              <w:right w:val="nil"/>
            </w:tcBorders>
            <w:shd w:val="clear" w:color="auto" w:fill="auto"/>
            <w:vAlign w:val="center"/>
            <w:hideMark/>
          </w:tcPr>
          <w:p w14:paraId="68C8829E"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Mean results/article</w:t>
            </w:r>
          </w:p>
        </w:tc>
        <w:tc>
          <w:tcPr>
            <w:tcW w:w="1134" w:type="dxa"/>
            <w:tcBorders>
              <w:top w:val="nil"/>
              <w:left w:val="nil"/>
              <w:bottom w:val="single" w:sz="4" w:space="0" w:color="auto"/>
              <w:right w:val="nil"/>
            </w:tcBorders>
            <w:shd w:val="clear" w:color="auto" w:fill="auto"/>
            <w:vAlign w:val="center"/>
            <w:hideMark/>
          </w:tcPr>
          <w:p w14:paraId="6F47CB46"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 xml:space="preserve">Significant </w:t>
            </w:r>
          </w:p>
        </w:tc>
        <w:tc>
          <w:tcPr>
            <w:tcW w:w="1417" w:type="dxa"/>
            <w:tcBorders>
              <w:top w:val="nil"/>
              <w:left w:val="nil"/>
              <w:bottom w:val="single" w:sz="4" w:space="0" w:color="auto"/>
              <w:right w:val="nil"/>
            </w:tcBorders>
            <w:shd w:val="clear" w:color="auto" w:fill="auto"/>
            <w:vAlign w:val="center"/>
            <w:hideMark/>
          </w:tcPr>
          <w:p w14:paraId="304E4181"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 Significant</w:t>
            </w:r>
          </w:p>
        </w:tc>
        <w:tc>
          <w:tcPr>
            <w:tcW w:w="1448" w:type="dxa"/>
            <w:tcBorders>
              <w:top w:val="nil"/>
              <w:left w:val="nil"/>
              <w:bottom w:val="single" w:sz="4" w:space="0" w:color="auto"/>
              <w:right w:val="nil"/>
            </w:tcBorders>
            <w:shd w:val="clear" w:color="auto" w:fill="auto"/>
            <w:vAlign w:val="center"/>
            <w:hideMark/>
          </w:tcPr>
          <w:p w14:paraId="4533BC1E"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eastAsia="nl-NL"/>
              </w:rPr>
              <w:t>Nonsignificant</w:t>
            </w:r>
          </w:p>
        </w:tc>
        <w:tc>
          <w:tcPr>
            <w:tcW w:w="1797" w:type="dxa"/>
            <w:tcBorders>
              <w:top w:val="nil"/>
              <w:left w:val="nil"/>
              <w:bottom w:val="single" w:sz="4" w:space="0" w:color="auto"/>
              <w:right w:val="nil"/>
            </w:tcBorders>
            <w:shd w:val="clear" w:color="auto" w:fill="auto"/>
            <w:vAlign w:val="center"/>
            <w:hideMark/>
          </w:tcPr>
          <w:p w14:paraId="6CC4A4F6" w14:textId="77777777" w:rsidR="00A10C28" w:rsidRPr="00F16CE9" w:rsidRDefault="00A10C28" w:rsidP="00760A8B">
            <w:pPr>
              <w:jc w:val="right"/>
              <w:rPr>
                <w:rFonts w:eastAsia="Times New Roman"/>
                <w:color w:val="000000"/>
                <w:sz w:val="22"/>
                <w:szCs w:val="22"/>
                <w:lang w:val="nl-NL" w:eastAsia="nl-NL"/>
              </w:rPr>
            </w:pPr>
            <w:r w:rsidRPr="00F16CE9">
              <w:rPr>
                <w:rFonts w:eastAsia="Times New Roman"/>
                <w:color w:val="000000"/>
                <w:sz w:val="22"/>
                <w:szCs w:val="22"/>
                <w:lang w:val="nl-NL" w:eastAsia="nl-NL"/>
              </w:rPr>
              <w:t>% Nonsignificant</w:t>
            </w:r>
          </w:p>
        </w:tc>
      </w:tr>
      <w:tr w:rsidR="00F724CB" w:rsidRPr="00F16CE9" w14:paraId="19B35A2C" w14:textId="77777777" w:rsidTr="00A10C28">
        <w:trPr>
          <w:trHeight w:val="300"/>
        </w:trPr>
        <w:tc>
          <w:tcPr>
            <w:tcW w:w="4200" w:type="dxa"/>
            <w:tcBorders>
              <w:top w:val="nil"/>
              <w:left w:val="nil"/>
              <w:bottom w:val="nil"/>
              <w:right w:val="nil"/>
            </w:tcBorders>
            <w:shd w:val="clear" w:color="auto" w:fill="auto"/>
            <w:noWrap/>
            <w:vAlign w:val="center"/>
            <w:hideMark/>
          </w:tcPr>
          <w:p w14:paraId="4EAFAC0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Developmental Psychology (DP)</w:t>
            </w:r>
          </w:p>
        </w:tc>
        <w:tc>
          <w:tcPr>
            <w:tcW w:w="1118" w:type="dxa"/>
            <w:tcBorders>
              <w:top w:val="nil"/>
              <w:left w:val="nil"/>
              <w:bottom w:val="nil"/>
              <w:right w:val="nil"/>
            </w:tcBorders>
            <w:shd w:val="clear" w:color="auto" w:fill="auto"/>
            <w:noWrap/>
            <w:vAlign w:val="center"/>
            <w:hideMark/>
          </w:tcPr>
          <w:p w14:paraId="4466EBC5"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B6FC7FF" w14:textId="332B5231"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782</w:t>
            </w:r>
          </w:p>
        </w:tc>
        <w:tc>
          <w:tcPr>
            <w:tcW w:w="862" w:type="dxa"/>
            <w:tcBorders>
              <w:top w:val="nil"/>
              <w:left w:val="nil"/>
              <w:bottom w:val="nil"/>
              <w:right w:val="nil"/>
            </w:tcBorders>
            <w:shd w:val="clear" w:color="auto" w:fill="auto"/>
            <w:vAlign w:val="center"/>
            <w:hideMark/>
          </w:tcPr>
          <w:p w14:paraId="4A585CE6" w14:textId="0B0EFE35"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30</w:t>
            </w:r>
            <w:r w:rsidR="001A5FC2">
              <w:rPr>
                <w:color w:val="000000"/>
                <w:sz w:val="22"/>
                <w:szCs w:val="22"/>
              </w:rPr>
              <w:t>,</w:t>
            </w:r>
            <w:r w:rsidRPr="00F16CE9">
              <w:rPr>
                <w:color w:val="000000"/>
                <w:sz w:val="22"/>
                <w:szCs w:val="22"/>
              </w:rPr>
              <w:t>920</w:t>
            </w:r>
          </w:p>
        </w:tc>
        <w:tc>
          <w:tcPr>
            <w:tcW w:w="1347" w:type="dxa"/>
            <w:tcBorders>
              <w:top w:val="nil"/>
              <w:left w:val="nil"/>
              <w:bottom w:val="nil"/>
              <w:right w:val="nil"/>
            </w:tcBorders>
            <w:shd w:val="clear" w:color="auto" w:fill="auto"/>
            <w:vAlign w:val="center"/>
            <w:hideMark/>
          </w:tcPr>
          <w:p w14:paraId="3AF0C689" w14:textId="4288173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13.5</w:t>
            </w:r>
          </w:p>
        </w:tc>
        <w:tc>
          <w:tcPr>
            <w:tcW w:w="1134" w:type="dxa"/>
            <w:tcBorders>
              <w:top w:val="nil"/>
              <w:left w:val="nil"/>
              <w:bottom w:val="nil"/>
              <w:right w:val="nil"/>
            </w:tcBorders>
            <w:shd w:val="clear" w:color="auto" w:fill="auto"/>
            <w:vAlign w:val="center"/>
            <w:hideMark/>
          </w:tcPr>
          <w:p w14:paraId="41FD4D96" w14:textId="1FFCF353"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24</w:t>
            </w:r>
            <w:r w:rsidR="001A5FC2">
              <w:rPr>
                <w:color w:val="000000"/>
                <w:sz w:val="22"/>
                <w:szCs w:val="22"/>
              </w:rPr>
              <w:t>,</w:t>
            </w:r>
            <w:r w:rsidRPr="00F16CE9">
              <w:rPr>
                <w:color w:val="000000"/>
                <w:sz w:val="22"/>
                <w:szCs w:val="22"/>
              </w:rPr>
              <w:t>584</w:t>
            </w:r>
          </w:p>
        </w:tc>
        <w:tc>
          <w:tcPr>
            <w:tcW w:w="1417" w:type="dxa"/>
            <w:tcBorders>
              <w:top w:val="nil"/>
              <w:left w:val="nil"/>
              <w:bottom w:val="nil"/>
              <w:right w:val="nil"/>
            </w:tcBorders>
            <w:shd w:val="clear" w:color="auto" w:fill="auto"/>
            <w:vAlign w:val="center"/>
            <w:hideMark/>
          </w:tcPr>
          <w:p w14:paraId="2D9648D6" w14:textId="757614D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79.5%</w:t>
            </w:r>
          </w:p>
        </w:tc>
        <w:tc>
          <w:tcPr>
            <w:tcW w:w="1448" w:type="dxa"/>
            <w:tcBorders>
              <w:top w:val="nil"/>
              <w:left w:val="nil"/>
              <w:bottom w:val="nil"/>
              <w:right w:val="nil"/>
            </w:tcBorders>
            <w:shd w:val="clear" w:color="auto" w:fill="auto"/>
            <w:vAlign w:val="center"/>
            <w:hideMark/>
          </w:tcPr>
          <w:p w14:paraId="79750F4F" w14:textId="0552F6C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w:t>
            </w:r>
            <w:r w:rsidR="001A5FC2">
              <w:rPr>
                <w:color w:val="000000"/>
                <w:sz w:val="22"/>
                <w:szCs w:val="22"/>
              </w:rPr>
              <w:t>,</w:t>
            </w:r>
            <w:r w:rsidRPr="00F16CE9">
              <w:rPr>
                <w:color w:val="000000"/>
                <w:sz w:val="22"/>
                <w:szCs w:val="22"/>
              </w:rPr>
              <w:t>336</w:t>
            </w:r>
          </w:p>
        </w:tc>
        <w:tc>
          <w:tcPr>
            <w:tcW w:w="1797" w:type="dxa"/>
            <w:tcBorders>
              <w:top w:val="nil"/>
              <w:left w:val="nil"/>
              <w:bottom w:val="nil"/>
              <w:right w:val="nil"/>
            </w:tcBorders>
            <w:shd w:val="clear" w:color="auto" w:fill="auto"/>
            <w:vAlign w:val="center"/>
            <w:hideMark/>
          </w:tcPr>
          <w:p w14:paraId="1AD9342D" w14:textId="26D3251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20.5%</w:t>
            </w:r>
          </w:p>
        </w:tc>
      </w:tr>
      <w:tr w:rsidR="00F724CB" w:rsidRPr="00F16CE9" w14:paraId="4F4C16EB" w14:textId="77777777" w:rsidTr="00A10C28">
        <w:trPr>
          <w:trHeight w:val="300"/>
        </w:trPr>
        <w:tc>
          <w:tcPr>
            <w:tcW w:w="4200" w:type="dxa"/>
            <w:tcBorders>
              <w:top w:val="nil"/>
              <w:left w:val="nil"/>
              <w:bottom w:val="nil"/>
              <w:right w:val="nil"/>
            </w:tcBorders>
            <w:shd w:val="clear" w:color="auto" w:fill="auto"/>
            <w:noWrap/>
            <w:vAlign w:val="center"/>
            <w:hideMark/>
          </w:tcPr>
          <w:p w14:paraId="109709D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Frontiers in Psychology (FP)</w:t>
            </w:r>
          </w:p>
        </w:tc>
        <w:tc>
          <w:tcPr>
            <w:tcW w:w="1118" w:type="dxa"/>
            <w:tcBorders>
              <w:top w:val="nil"/>
              <w:left w:val="nil"/>
              <w:bottom w:val="nil"/>
              <w:right w:val="nil"/>
            </w:tcBorders>
            <w:shd w:val="clear" w:color="auto" w:fill="auto"/>
            <w:noWrap/>
            <w:vAlign w:val="center"/>
            <w:hideMark/>
          </w:tcPr>
          <w:p w14:paraId="0D60B43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2010-2013</w:t>
            </w:r>
          </w:p>
        </w:tc>
        <w:tc>
          <w:tcPr>
            <w:tcW w:w="837" w:type="dxa"/>
            <w:tcBorders>
              <w:top w:val="nil"/>
              <w:left w:val="nil"/>
              <w:bottom w:val="nil"/>
              <w:right w:val="nil"/>
            </w:tcBorders>
            <w:shd w:val="clear" w:color="auto" w:fill="auto"/>
            <w:noWrap/>
            <w:vAlign w:val="center"/>
            <w:hideMark/>
          </w:tcPr>
          <w:p w14:paraId="51EDEC7B" w14:textId="11D4FE45"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3</w:t>
            </w:r>
            <w:r w:rsidR="001A5FC2">
              <w:rPr>
                <w:rFonts w:eastAsia="Times New Roman"/>
                <w:color w:val="000000"/>
                <w:sz w:val="22"/>
                <w:szCs w:val="22"/>
                <w:lang w:eastAsia="nl-NL"/>
              </w:rPr>
              <w:t>,</w:t>
            </w:r>
            <w:r w:rsidRPr="00F16CE9">
              <w:rPr>
                <w:rFonts w:eastAsia="Times New Roman"/>
                <w:color w:val="000000"/>
                <w:sz w:val="22"/>
                <w:szCs w:val="22"/>
                <w:lang w:eastAsia="nl-NL"/>
              </w:rPr>
              <w:t>519</w:t>
            </w:r>
          </w:p>
        </w:tc>
        <w:tc>
          <w:tcPr>
            <w:tcW w:w="862" w:type="dxa"/>
            <w:tcBorders>
              <w:top w:val="nil"/>
              <w:left w:val="nil"/>
              <w:bottom w:val="nil"/>
              <w:right w:val="nil"/>
            </w:tcBorders>
            <w:shd w:val="clear" w:color="auto" w:fill="auto"/>
            <w:vAlign w:val="center"/>
            <w:hideMark/>
          </w:tcPr>
          <w:p w14:paraId="2F96105D" w14:textId="593AE50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w:t>
            </w:r>
            <w:r w:rsidR="001A5FC2">
              <w:rPr>
                <w:color w:val="000000"/>
                <w:sz w:val="22"/>
                <w:szCs w:val="22"/>
              </w:rPr>
              <w:t>,</w:t>
            </w:r>
            <w:r w:rsidRPr="00F16CE9">
              <w:rPr>
                <w:color w:val="000000"/>
                <w:sz w:val="22"/>
                <w:szCs w:val="22"/>
              </w:rPr>
              <w:t>172</w:t>
            </w:r>
          </w:p>
        </w:tc>
        <w:tc>
          <w:tcPr>
            <w:tcW w:w="1347" w:type="dxa"/>
            <w:tcBorders>
              <w:top w:val="nil"/>
              <w:left w:val="nil"/>
              <w:bottom w:val="nil"/>
              <w:right w:val="nil"/>
            </w:tcBorders>
            <w:shd w:val="clear" w:color="auto" w:fill="auto"/>
            <w:vAlign w:val="center"/>
            <w:hideMark/>
          </w:tcPr>
          <w:p w14:paraId="2AFE85EB" w14:textId="489771D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14.9</w:t>
            </w:r>
          </w:p>
        </w:tc>
        <w:tc>
          <w:tcPr>
            <w:tcW w:w="1134" w:type="dxa"/>
            <w:tcBorders>
              <w:top w:val="nil"/>
              <w:left w:val="nil"/>
              <w:bottom w:val="nil"/>
              <w:right w:val="nil"/>
            </w:tcBorders>
            <w:shd w:val="clear" w:color="auto" w:fill="auto"/>
            <w:vAlign w:val="center"/>
            <w:hideMark/>
          </w:tcPr>
          <w:p w14:paraId="016462D0" w14:textId="460F829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w:t>
            </w:r>
            <w:r w:rsidR="001A5FC2">
              <w:rPr>
                <w:color w:val="000000"/>
                <w:sz w:val="22"/>
                <w:szCs w:val="22"/>
              </w:rPr>
              <w:t>,</w:t>
            </w:r>
            <w:r w:rsidRPr="00F16CE9">
              <w:rPr>
                <w:color w:val="000000"/>
                <w:sz w:val="22"/>
                <w:szCs w:val="22"/>
              </w:rPr>
              <w:t>595</w:t>
            </w:r>
          </w:p>
        </w:tc>
        <w:tc>
          <w:tcPr>
            <w:tcW w:w="1417" w:type="dxa"/>
            <w:tcBorders>
              <w:top w:val="nil"/>
              <w:left w:val="nil"/>
              <w:bottom w:val="nil"/>
              <w:right w:val="nil"/>
            </w:tcBorders>
            <w:shd w:val="clear" w:color="auto" w:fill="auto"/>
            <w:vAlign w:val="center"/>
            <w:hideMark/>
          </w:tcPr>
          <w:p w14:paraId="032F8242" w14:textId="56657DE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71.9%</w:t>
            </w:r>
          </w:p>
        </w:tc>
        <w:tc>
          <w:tcPr>
            <w:tcW w:w="1448" w:type="dxa"/>
            <w:tcBorders>
              <w:top w:val="nil"/>
              <w:left w:val="nil"/>
              <w:bottom w:val="nil"/>
              <w:right w:val="nil"/>
            </w:tcBorders>
            <w:shd w:val="clear" w:color="auto" w:fill="auto"/>
            <w:vAlign w:val="center"/>
            <w:hideMark/>
          </w:tcPr>
          <w:p w14:paraId="50A4D666" w14:textId="4B51345F"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w:t>
            </w:r>
            <w:r w:rsidR="001A5FC2">
              <w:rPr>
                <w:color w:val="000000"/>
                <w:sz w:val="22"/>
                <w:szCs w:val="22"/>
              </w:rPr>
              <w:t>,</w:t>
            </w:r>
            <w:r w:rsidRPr="00F16CE9">
              <w:rPr>
                <w:color w:val="000000"/>
                <w:sz w:val="22"/>
                <w:szCs w:val="22"/>
              </w:rPr>
              <w:t>577</w:t>
            </w:r>
          </w:p>
        </w:tc>
        <w:tc>
          <w:tcPr>
            <w:tcW w:w="1797" w:type="dxa"/>
            <w:tcBorders>
              <w:top w:val="nil"/>
              <w:left w:val="nil"/>
              <w:bottom w:val="nil"/>
              <w:right w:val="nil"/>
            </w:tcBorders>
            <w:shd w:val="clear" w:color="auto" w:fill="auto"/>
            <w:vAlign w:val="center"/>
            <w:hideMark/>
          </w:tcPr>
          <w:p w14:paraId="5EC1E3C6" w14:textId="14DEA92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28.1%</w:t>
            </w:r>
          </w:p>
        </w:tc>
      </w:tr>
      <w:tr w:rsidR="00F724CB" w:rsidRPr="00F16CE9" w14:paraId="57CA0DEF" w14:textId="77777777" w:rsidTr="00A10C28">
        <w:trPr>
          <w:trHeight w:val="300"/>
        </w:trPr>
        <w:tc>
          <w:tcPr>
            <w:tcW w:w="4200" w:type="dxa"/>
            <w:tcBorders>
              <w:top w:val="nil"/>
              <w:left w:val="nil"/>
              <w:bottom w:val="nil"/>
              <w:right w:val="nil"/>
            </w:tcBorders>
            <w:shd w:val="clear" w:color="auto" w:fill="auto"/>
            <w:noWrap/>
            <w:vAlign w:val="center"/>
            <w:hideMark/>
          </w:tcPr>
          <w:p w14:paraId="3518161B"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Applied Psychology (JAP)</w:t>
            </w:r>
          </w:p>
        </w:tc>
        <w:tc>
          <w:tcPr>
            <w:tcW w:w="1118" w:type="dxa"/>
            <w:tcBorders>
              <w:top w:val="nil"/>
              <w:left w:val="nil"/>
              <w:bottom w:val="nil"/>
              <w:right w:val="nil"/>
            </w:tcBorders>
            <w:shd w:val="clear" w:color="auto" w:fill="auto"/>
            <w:noWrap/>
            <w:vAlign w:val="center"/>
            <w:hideMark/>
          </w:tcPr>
          <w:p w14:paraId="7814D063"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18B6A36" w14:textId="4E403F9B"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3</w:t>
            </w:r>
            <w:r w:rsidR="001A5FC2">
              <w:rPr>
                <w:rFonts w:eastAsia="Times New Roman"/>
                <w:color w:val="000000"/>
                <w:sz w:val="22"/>
                <w:szCs w:val="22"/>
                <w:lang w:eastAsia="nl-NL"/>
              </w:rPr>
              <w:t>,</w:t>
            </w:r>
            <w:r w:rsidRPr="00F16CE9">
              <w:rPr>
                <w:rFonts w:eastAsia="Times New Roman"/>
                <w:color w:val="000000"/>
                <w:sz w:val="22"/>
                <w:szCs w:val="22"/>
                <w:lang w:eastAsia="nl-NL"/>
              </w:rPr>
              <w:t>381</w:t>
            </w:r>
          </w:p>
        </w:tc>
        <w:tc>
          <w:tcPr>
            <w:tcW w:w="862" w:type="dxa"/>
            <w:tcBorders>
              <w:top w:val="nil"/>
              <w:left w:val="nil"/>
              <w:bottom w:val="nil"/>
              <w:right w:val="nil"/>
            </w:tcBorders>
            <w:shd w:val="clear" w:color="auto" w:fill="auto"/>
            <w:vAlign w:val="center"/>
            <w:hideMark/>
          </w:tcPr>
          <w:p w14:paraId="6C768A62" w14:textId="4371636F"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11</w:t>
            </w:r>
            <w:r w:rsidR="001A5FC2">
              <w:rPr>
                <w:color w:val="000000"/>
                <w:sz w:val="22"/>
                <w:szCs w:val="22"/>
              </w:rPr>
              <w:t>,</w:t>
            </w:r>
            <w:r w:rsidRPr="00F16CE9">
              <w:rPr>
                <w:color w:val="000000"/>
                <w:sz w:val="22"/>
                <w:szCs w:val="22"/>
              </w:rPr>
              <w:t>240</w:t>
            </w:r>
          </w:p>
        </w:tc>
        <w:tc>
          <w:tcPr>
            <w:tcW w:w="1347" w:type="dxa"/>
            <w:tcBorders>
              <w:top w:val="nil"/>
              <w:left w:val="nil"/>
              <w:bottom w:val="nil"/>
              <w:right w:val="nil"/>
            </w:tcBorders>
            <w:shd w:val="clear" w:color="auto" w:fill="auto"/>
            <w:vAlign w:val="center"/>
            <w:hideMark/>
          </w:tcPr>
          <w:p w14:paraId="1AA7B99B" w14:textId="2A2DCC5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9.1</w:t>
            </w:r>
          </w:p>
        </w:tc>
        <w:tc>
          <w:tcPr>
            <w:tcW w:w="1134" w:type="dxa"/>
            <w:tcBorders>
              <w:top w:val="nil"/>
              <w:left w:val="nil"/>
              <w:bottom w:val="nil"/>
              <w:right w:val="nil"/>
            </w:tcBorders>
            <w:shd w:val="clear" w:color="auto" w:fill="auto"/>
            <w:vAlign w:val="center"/>
            <w:hideMark/>
          </w:tcPr>
          <w:p w14:paraId="2F882748" w14:textId="5C124AC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8</w:t>
            </w:r>
            <w:r w:rsidR="001A5FC2">
              <w:rPr>
                <w:color w:val="000000"/>
                <w:sz w:val="22"/>
                <w:szCs w:val="22"/>
              </w:rPr>
              <w:t>,</w:t>
            </w:r>
            <w:r w:rsidRPr="00F16CE9">
              <w:rPr>
                <w:color w:val="000000"/>
                <w:sz w:val="22"/>
                <w:szCs w:val="22"/>
              </w:rPr>
              <w:t>455</w:t>
            </w:r>
          </w:p>
        </w:tc>
        <w:tc>
          <w:tcPr>
            <w:tcW w:w="1417" w:type="dxa"/>
            <w:tcBorders>
              <w:top w:val="nil"/>
              <w:left w:val="nil"/>
              <w:bottom w:val="nil"/>
              <w:right w:val="nil"/>
            </w:tcBorders>
            <w:shd w:val="clear" w:color="auto" w:fill="auto"/>
            <w:vAlign w:val="center"/>
            <w:hideMark/>
          </w:tcPr>
          <w:p w14:paraId="1557C2EF" w14:textId="21100104"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75.2%</w:t>
            </w:r>
          </w:p>
        </w:tc>
        <w:tc>
          <w:tcPr>
            <w:tcW w:w="1448" w:type="dxa"/>
            <w:tcBorders>
              <w:top w:val="nil"/>
              <w:left w:val="nil"/>
              <w:bottom w:val="nil"/>
              <w:right w:val="nil"/>
            </w:tcBorders>
            <w:shd w:val="clear" w:color="auto" w:fill="auto"/>
            <w:vAlign w:val="center"/>
            <w:hideMark/>
          </w:tcPr>
          <w:p w14:paraId="62DE1321" w14:textId="3E18751A"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w:t>
            </w:r>
            <w:r w:rsidR="001A5FC2">
              <w:rPr>
                <w:color w:val="000000"/>
                <w:sz w:val="22"/>
                <w:szCs w:val="22"/>
              </w:rPr>
              <w:t>,</w:t>
            </w:r>
            <w:r w:rsidRPr="00F16CE9">
              <w:rPr>
                <w:color w:val="000000"/>
                <w:sz w:val="22"/>
                <w:szCs w:val="22"/>
              </w:rPr>
              <w:t>785</w:t>
            </w:r>
          </w:p>
        </w:tc>
        <w:tc>
          <w:tcPr>
            <w:tcW w:w="1797" w:type="dxa"/>
            <w:tcBorders>
              <w:top w:val="nil"/>
              <w:left w:val="nil"/>
              <w:bottom w:val="nil"/>
              <w:right w:val="nil"/>
            </w:tcBorders>
            <w:shd w:val="clear" w:color="auto" w:fill="auto"/>
            <w:vAlign w:val="center"/>
            <w:hideMark/>
          </w:tcPr>
          <w:p w14:paraId="7C90BDB0" w14:textId="481EA2A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24.8%</w:t>
            </w:r>
          </w:p>
        </w:tc>
      </w:tr>
      <w:tr w:rsidR="00F724CB" w:rsidRPr="00F16CE9" w14:paraId="555F9D51" w14:textId="77777777" w:rsidTr="00A10C28">
        <w:trPr>
          <w:trHeight w:val="300"/>
        </w:trPr>
        <w:tc>
          <w:tcPr>
            <w:tcW w:w="4200" w:type="dxa"/>
            <w:tcBorders>
              <w:top w:val="nil"/>
              <w:left w:val="nil"/>
              <w:bottom w:val="nil"/>
              <w:right w:val="nil"/>
            </w:tcBorders>
            <w:shd w:val="clear" w:color="auto" w:fill="auto"/>
            <w:noWrap/>
            <w:vAlign w:val="center"/>
            <w:hideMark/>
          </w:tcPr>
          <w:p w14:paraId="7D85738B"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Consulting and Clinical Psychology (JCCP)</w:t>
            </w:r>
          </w:p>
        </w:tc>
        <w:tc>
          <w:tcPr>
            <w:tcW w:w="1118" w:type="dxa"/>
            <w:tcBorders>
              <w:top w:val="nil"/>
              <w:left w:val="nil"/>
              <w:bottom w:val="nil"/>
              <w:right w:val="nil"/>
            </w:tcBorders>
            <w:shd w:val="clear" w:color="auto" w:fill="auto"/>
            <w:noWrap/>
            <w:vAlign w:val="center"/>
            <w:hideMark/>
          </w:tcPr>
          <w:p w14:paraId="03AEA704"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E4A0052" w14:textId="61BA9703"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1</w:t>
            </w:r>
            <w:r w:rsidR="001A5FC2">
              <w:rPr>
                <w:rFonts w:eastAsia="Times New Roman"/>
                <w:color w:val="000000"/>
                <w:sz w:val="22"/>
                <w:szCs w:val="22"/>
                <w:lang w:eastAsia="nl-NL"/>
              </w:rPr>
              <w:t>,</w:t>
            </w:r>
            <w:r w:rsidRPr="00F16CE9">
              <w:rPr>
                <w:rFonts w:eastAsia="Times New Roman"/>
                <w:color w:val="000000"/>
                <w:sz w:val="22"/>
                <w:szCs w:val="22"/>
                <w:lang w:eastAsia="nl-NL"/>
              </w:rPr>
              <w:t>184</w:t>
            </w:r>
          </w:p>
        </w:tc>
        <w:tc>
          <w:tcPr>
            <w:tcW w:w="862" w:type="dxa"/>
            <w:tcBorders>
              <w:top w:val="nil"/>
              <w:left w:val="nil"/>
              <w:bottom w:val="nil"/>
              <w:right w:val="nil"/>
            </w:tcBorders>
            <w:shd w:val="clear" w:color="auto" w:fill="auto"/>
            <w:vAlign w:val="center"/>
            <w:hideMark/>
          </w:tcPr>
          <w:p w14:paraId="57FB28A6" w14:textId="7000790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20</w:t>
            </w:r>
            <w:r w:rsidR="001A5FC2">
              <w:rPr>
                <w:color w:val="000000"/>
                <w:sz w:val="22"/>
                <w:szCs w:val="22"/>
              </w:rPr>
              <w:t>,</w:t>
            </w:r>
            <w:r w:rsidRPr="00F16CE9">
              <w:rPr>
                <w:color w:val="000000"/>
                <w:sz w:val="22"/>
                <w:szCs w:val="22"/>
              </w:rPr>
              <w:t>083</w:t>
            </w:r>
          </w:p>
        </w:tc>
        <w:tc>
          <w:tcPr>
            <w:tcW w:w="1347" w:type="dxa"/>
            <w:tcBorders>
              <w:top w:val="nil"/>
              <w:left w:val="nil"/>
              <w:bottom w:val="nil"/>
              <w:right w:val="nil"/>
            </w:tcBorders>
            <w:shd w:val="clear" w:color="auto" w:fill="auto"/>
            <w:vAlign w:val="center"/>
            <w:hideMark/>
          </w:tcPr>
          <w:p w14:paraId="5953407E" w14:textId="7C69D61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9.8</w:t>
            </w:r>
          </w:p>
        </w:tc>
        <w:tc>
          <w:tcPr>
            <w:tcW w:w="1134" w:type="dxa"/>
            <w:tcBorders>
              <w:top w:val="nil"/>
              <w:left w:val="nil"/>
              <w:bottom w:val="nil"/>
              <w:right w:val="nil"/>
            </w:tcBorders>
            <w:shd w:val="clear" w:color="auto" w:fill="auto"/>
            <w:vAlign w:val="center"/>
            <w:hideMark/>
          </w:tcPr>
          <w:p w14:paraId="69DE19F5" w14:textId="44CB7F4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15</w:t>
            </w:r>
            <w:r w:rsidR="001A5FC2">
              <w:rPr>
                <w:color w:val="000000"/>
                <w:sz w:val="22"/>
                <w:szCs w:val="22"/>
              </w:rPr>
              <w:t>,</w:t>
            </w:r>
            <w:r w:rsidRPr="00F16CE9">
              <w:rPr>
                <w:color w:val="000000"/>
                <w:sz w:val="22"/>
                <w:szCs w:val="22"/>
              </w:rPr>
              <w:t>672</w:t>
            </w:r>
          </w:p>
        </w:tc>
        <w:tc>
          <w:tcPr>
            <w:tcW w:w="1417" w:type="dxa"/>
            <w:tcBorders>
              <w:top w:val="nil"/>
              <w:left w:val="nil"/>
              <w:bottom w:val="nil"/>
              <w:right w:val="nil"/>
            </w:tcBorders>
            <w:shd w:val="clear" w:color="auto" w:fill="auto"/>
            <w:vAlign w:val="center"/>
            <w:hideMark/>
          </w:tcPr>
          <w:p w14:paraId="0896B355" w14:textId="343F6B0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78.0%</w:t>
            </w:r>
          </w:p>
        </w:tc>
        <w:tc>
          <w:tcPr>
            <w:tcW w:w="1448" w:type="dxa"/>
            <w:tcBorders>
              <w:top w:val="nil"/>
              <w:left w:val="nil"/>
              <w:bottom w:val="nil"/>
              <w:right w:val="nil"/>
            </w:tcBorders>
            <w:shd w:val="clear" w:color="auto" w:fill="auto"/>
            <w:vAlign w:val="center"/>
            <w:hideMark/>
          </w:tcPr>
          <w:p w14:paraId="186A89DD" w14:textId="5FD65F7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4</w:t>
            </w:r>
            <w:r w:rsidR="001A5FC2">
              <w:rPr>
                <w:color w:val="000000"/>
                <w:sz w:val="22"/>
                <w:szCs w:val="22"/>
              </w:rPr>
              <w:t>,</w:t>
            </w:r>
            <w:r w:rsidRPr="00F16CE9">
              <w:rPr>
                <w:color w:val="000000"/>
                <w:sz w:val="22"/>
                <w:szCs w:val="22"/>
              </w:rPr>
              <w:t>411</w:t>
            </w:r>
          </w:p>
        </w:tc>
        <w:tc>
          <w:tcPr>
            <w:tcW w:w="1797" w:type="dxa"/>
            <w:tcBorders>
              <w:top w:val="nil"/>
              <w:left w:val="nil"/>
              <w:bottom w:val="nil"/>
              <w:right w:val="nil"/>
            </w:tcBorders>
            <w:shd w:val="clear" w:color="auto" w:fill="auto"/>
            <w:vAlign w:val="center"/>
            <w:hideMark/>
          </w:tcPr>
          <w:p w14:paraId="4A37AFC9" w14:textId="64DC14E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22.0%</w:t>
            </w:r>
          </w:p>
        </w:tc>
      </w:tr>
      <w:tr w:rsidR="00F724CB" w:rsidRPr="00F16CE9" w14:paraId="0A063EA9" w14:textId="77777777" w:rsidTr="00A10C28">
        <w:trPr>
          <w:trHeight w:val="300"/>
        </w:trPr>
        <w:tc>
          <w:tcPr>
            <w:tcW w:w="4200" w:type="dxa"/>
            <w:tcBorders>
              <w:top w:val="nil"/>
              <w:left w:val="nil"/>
              <w:bottom w:val="nil"/>
              <w:right w:val="nil"/>
            </w:tcBorders>
            <w:shd w:val="clear" w:color="auto" w:fill="auto"/>
            <w:noWrap/>
            <w:vAlign w:val="center"/>
            <w:hideMark/>
          </w:tcPr>
          <w:p w14:paraId="50230A76"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Journal of Experimental Psychology: General (JEPG)</w:t>
            </w:r>
          </w:p>
        </w:tc>
        <w:tc>
          <w:tcPr>
            <w:tcW w:w="1118" w:type="dxa"/>
            <w:tcBorders>
              <w:top w:val="nil"/>
              <w:left w:val="nil"/>
              <w:bottom w:val="nil"/>
              <w:right w:val="nil"/>
            </w:tcBorders>
            <w:shd w:val="clear" w:color="auto" w:fill="auto"/>
            <w:noWrap/>
            <w:vAlign w:val="center"/>
            <w:hideMark/>
          </w:tcPr>
          <w:p w14:paraId="6B552921"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D17D624" w14:textId="08E203DB"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5</w:t>
            </w:r>
            <w:r w:rsidR="001A5FC2">
              <w:rPr>
                <w:rFonts w:eastAsia="Times New Roman"/>
                <w:color w:val="000000"/>
                <w:sz w:val="22"/>
                <w:szCs w:val="22"/>
                <w:lang w:eastAsia="nl-NL"/>
              </w:rPr>
              <w:t>,</w:t>
            </w:r>
            <w:r w:rsidRPr="00F16CE9">
              <w:rPr>
                <w:rFonts w:eastAsia="Times New Roman"/>
                <w:color w:val="000000"/>
                <w:sz w:val="22"/>
                <w:szCs w:val="22"/>
                <w:lang w:eastAsia="nl-NL"/>
              </w:rPr>
              <w:t>108</w:t>
            </w:r>
          </w:p>
        </w:tc>
        <w:tc>
          <w:tcPr>
            <w:tcW w:w="862" w:type="dxa"/>
            <w:tcBorders>
              <w:top w:val="nil"/>
              <w:left w:val="nil"/>
              <w:bottom w:val="nil"/>
              <w:right w:val="nil"/>
            </w:tcBorders>
            <w:shd w:val="clear" w:color="auto" w:fill="auto"/>
            <w:vAlign w:val="center"/>
            <w:hideMark/>
          </w:tcPr>
          <w:p w14:paraId="567F065B" w14:textId="5D2F19D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17</w:t>
            </w:r>
            <w:r w:rsidR="001A5FC2">
              <w:rPr>
                <w:color w:val="000000"/>
                <w:sz w:val="22"/>
                <w:szCs w:val="22"/>
              </w:rPr>
              <w:t>,</w:t>
            </w:r>
            <w:r w:rsidRPr="00F16CE9">
              <w:rPr>
                <w:color w:val="000000"/>
                <w:sz w:val="22"/>
                <w:szCs w:val="22"/>
              </w:rPr>
              <w:t>283</w:t>
            </w:r>
          </w:p>
        </w:tc>
        <w:tc>
          <w:tcPr>
            <w:tcW w:w="1347" w:type="dxa"/>
            <w:tcBorders>
              <w:top w:val="nil"/>
              <w:left w:val="nil"/>
              <w:bottom w:val="nil"/>
              <w:right w:val="nil"/>
            </w:tcBorders>
            <w:shd w:val="clear" w:color="auto" w:fill="auto"/>
            <w:vAlign w:val="center"/>
            <w:hideMark/>
          </w:tcPr>
          <w:p w14:paraId="6223C4BF" w14:textId="31C1632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22.4</w:t>
            </w:r>
          </w:p>
        </w:tc>
        <w:tc>
          <w:tcPr>
            <w:tcW w:w="1134" w:type="dxa"/>
            <w:tcBorders>
              <w:top w:val="nil"/>
              <w:left w:val="nil"/>
              <w:bottom w:val="nil"/>
              <w:right w:val="nil"/>
            </w:tcBorders>
            <w:shd w:val="clear" w:color="auto" w:fill="auto"/>
            <w:vAlign w:val="center"/>
            <w:hideMark/>
          </w:tcPr>
          <w:p w14:paraId="113FBE9D" w14:textId="4DDF59A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12</w:t>
            </w:r>
            <w:r w:rsidR="001A5FC2">
              <w:rPr>
                <w:color w:val="000000"/>
                <w:sz w:val="22"/>
                <w:szCs w:val="22"/>
              </w:rPr>
              <w:t>,</w:t>
            </w:r>
            <w:r w:rsidRPr="00F16CE9">
              <w:rPr>
                <w:color w:val="000000"/>
                <w:sz w:val="22"/>
                <w:szCs w:val="22"/>
              </w:rPr>
              <w:t>706</w:t>
            </w:r>
          </w:p>
        </w:tc>
        <w:tc>
          <w:tcPr>
            <w:tcW w:w="1417" w:type="dxa"/>
            <w:tcBorders>
              <w:top w:val="nil"/>
              <w:left w:val="nil"/>
              <w:bottom w:val="nil"/>
              <w:right w:val="nil"/>
            </w:tcBorders>
            <w:shd w:val="clear" w:color="auto" w:fill="auto"/>
            <w:vAlign w:val="center"/>
            <w:hideMark/>
          </w:tcPr>
          <w:p w14:paraId="55803DBD" w14:textId="278D544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73.5%</w:t>
            </w:r>
          </w:p>
        </w:tc>
        <w:tc>
          <w:tcPr>
            <w:tcW w:w="1448" w:type="dxa"/>
            <w:tcBorders>
              <w:top w:val="nil"/>
              <w:left w:val="nil"/>
              <w:bottom w:val="nil"/>
              <w:right w:val="nil"/>
            </w:tcBorders>
            <w:shd w:val="clear" w:color="auto" w:fill="auto"/>
            <w:vAlign w:val="center"/>
            <w:hideMark/>
          </w:tcPr>
          <w:p w14:paraId="33CD580C" w14:textId="2C84059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4</w:t>
            </w:r>
            <w:r w:rsidR="001A5FC2">
              <w:rPr>
                <w:color w:val="000000"/>
                <w:sz w:val="22"/>
                <w:szCs w:val="22"/>
              </w:rPr>
              <w:t>,</w:t>
            </w:r>
            <w:r w:rsidRPr="00F16CE9">
              <w:rPr>
                <w:color w:val="000000"/>
                <w:sz w:val="22"/>
                <w:szCs w:val="22"/>
              </w:rPr>
              <w:t>577</w:t>
            </w:r>
          </w:p>
        </w:tc>
        <w:tc>
          <w:tcPr>
            <w:tcW w:w="1797" w:type="dxa"/>
            <w:tcBorders>
              <w:top w:val="nil"/>
              <w:left w:val="nil"/>
              <w:bottom w:val="nil"/>
              <w:right w:val="nil"/>
            </w:tcBorders>
            <w:shd w:val="clear" w:color="auto" w:fill="auto"/>
            <w:vAlign w:val="center"/>
            <w:hideMark/>
          </w:tcPr>
          <w:p w14:paraId="67B79CC6" w14:textId="05E2056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26.5%</w:t>
            </w:r>
          </w:p>
        </w:tc>
      </w:tr>
      <w:tr w:rsidR="00F724CB" w:rsidRPr="00F16CE9" w14:paraId="10E660A4" w14:textId="77777777" w:rsidTr="00A10C28">
        <w:trPr>
          <w:trHeight w:val="300"/>
        </w:trPr>
        <w:tc>
          <w:tcPr>
            <w:tcW w:w="4200" w:type="dxa"/>
            <w:tcBorders>
              <w:top w:val="nil"/>
              <w:left w:val="nil"/>
              <w:bottom w:val="nil"/>
              <w:right w:val="nil"/>
            </w:tcBorders>
            <w:shd w:val="clear" w:color="auto" w:fill="auto"/>
            <w:noWrap/>
            <w:vAlign w:val="center"/>
            <w:hideMark/>
          </w:tcPr>
          <w:p w14:paraId="2C9E8DFF"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Journal of Personality and Social Psychology (JPSP)</w:t>
            </w:r>
          </w:p>
        </w:tc>
        <w:tc>
          <w:tcPr>
            <w:tcW w:w="1118" w:type="dxa"/>
            <w:tcBorders>
              <w:top w:val="nil"/>
              <w:left w:val="nil"/>
              <w:bottom w:val="nil"/>
              <w:right w:val="nil"/>
            </w:tcBorders>
            <w:shd w:val="clear" w:color="auto" w:fill="auto"/>
            <w:noWrap/>
            <w:vAlign w:val="center"/>
            <w:hideMark/>
          </w:tcPr>
          <w:p w14:paraId="59BA36BE"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7D2FF53" w14:textId="4CCA5314"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307</w:t>
            </w:r>
          </w:p>
        </w:tc>
        <w:tc>
          <w:tcPr>
            <w:tcW w:w="862" w:type="dxa"/>
            <w:tcBorders>
              <w:top w:val="nil"/>
              <w:left w:val="nil"/>
              <w:bottom w:val="nil"/>
              <w:right w:val="nil"/>
            </w:tcBorders>
            <w:shd w:val="clear" w:color="auto" w:fill="auto"/>
            <w:vAlign w:val="center"/>
            <w:hideMark/>
          </w:tcPr>
          <w:p w14:paraId="5499E6FF" w14:textId="72FF3E5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91</w:t>
            </w:r>
            <w:r w:rsidR="001A5FC2">
              <w:rPr>
                <w:color w:val="000000"/>
                <w:sz w:val="22"/>
                <w:szCs w:val="22"/>
              </w:rPr>
              <w:t>,</w:t>
            </w:r>
            <w:r w:rsidRPr="00F16CE9">
              <w:rPr>
                <w:color w:val="000000"/>
                <w:sz w:val="22"/>
                <w:szCs w:val="22"/>
              </w:rPr>
              <w:t>791</w:t>
            </w:r>
          </w:p>
        </w:tc>
        <w:tc>
          <w:tcPr>
            <w:tcW w:w="1347" w:type="dxa"/>
            <w:tcBorders>
              <w:top w:val="nil"/>
              <w:left w:val="nil"/>
              <w:bottom w:val="nil"/>
              <w:right w:val="nil"/>
            </w:tcBorders>
            <w:shd w:val="clear" w:color="auto" w:fill="auto"/>
            <w:vAlign w:val="center"/>
            <w:hideMark/>
          </w:tcPr>
          <w:p w14:paraId="2F3FA84B" w14:textId="6B627833"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22.5</w:t>
            </w:r>
          </w:p>
        </w:tc>
        <w:tc>
          <w:tcPr>
            <w:tcW w:w="1134" w:type="dxa"/>
            <w:tcBorders>
              <w:top w:val="nil"/>
              <w:left w:val="nil"/>
              <w:bottom w:val="nil"/>
              <w:right w:val="nil"/>
            </w:tcBorders>
            <w:shd w:val="clear" w:color="auto" w:fill="auto"/>
            <w:vAlign w:val="center"/>
            <w:hideMark/>
          </w:tcPr>
          <w:p w14:paraId="38280F0D" w14:textId="0C7E593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69</w:t>
            </w:r>
            <w:r w:rsidR="001A5FC2">
              <w:rPr>
                <w:color w:val="000000"/>
                <w:sz w:val="22"/>
                <w:szCs w:val="22"/>
              </w:rPr>
              <w:t>,</w:t>
            </w:r>
            <w:r w:rsidRPr="00F16CE9">
              <w:rPr>
                <w:color w:val="000000"/>
                <w:sz w:val="22"/>
                <w:szCs w:val="22"/>
              </w:rPr>
              <w:t>836</w:t>
            </w:r>
          </w:p>
        </w:tc>
        <w:tc>
          <w:tcPr>
            <w:tcW w:w="1417" w:type="dxa"/>
            <w:tcBorders>
              <w:top w:val="nil"/>
              <w:left w:val="nil"/>
              <w:bottom w:val="nil"/>
              <w:right w:val="nil"/>
            </w:tcBorders>
            <w:shd w:val="clear" w:color="auto" w:fill="auto"/>
            <w:vAlign w:val="center"/>
            <w:hideMark/>
          </w:tcPr>
          <w:p w14:paraId="73D63C56" w14:textId="633E9F01"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76.1%</w:t>
            </w:r>
          </w:p>
        </w:tc>
        <w:tc>
          <w:tcPr>
            <w:tcW w:w="1448" w:type="dxa"/>
            <w:tcBorders>
              <w:top w:val="nil"/>
              <w:left w:val="nil"/>
              <w:bottom w:val="nil"/>
              <w:right w:val="nil"/>
            </w:tcBorders>
            <w:shd w:val="clear" w:color="auto" w:fill="auto"/>
            <w:vAlign w:val="center"/>
            <w:hideMark/>
          </w:tcPr>
          <w:p w14:paraId="7CD5AE8B" w14:textId="2CDCC52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21</w:t>
            </w:r>
            <w:r w:rsidR="001A5FC2">
              <w:rPr>
                <w:color w:val="000000"/>
                <w:sz w:val="22"/>
                <w:szCs w:val="22"/>
              </w:rPr>
              <w:t>,</w:t>
            </w:r>
            <w:r w:rsidRPr="00F16CE9">
              <w:rPr>
                <w:color w:val="000000"/>
                <w:sz w:val="22"/>
                <w:szCs w:val="22"/>
              </w:rPr>
              <w:t>955</w:t>
            </w:r>
          </w:p>
        </w:tc>
        <w:tc>
          <w:tcPr>
            <w:tcW w:w="1797" w:type="dxa"/>
            <w:tcBorders>
              <w:top w:val="nil"/>
              <w:left w:val="nil"/>
              <w:bottom w:val="nil"/>
              <w:right w:val="nil"/>
            </w:tcBorders>
            <w:shd w:val="clear" w:color="auto" w:fill="auto"/>
            <w:vAlign w:val="center"/>
            <w:hideMark/>
          </w:tcPr>
          <w:p w14:paraId="2C95FBB7" w14:textId="02FE17A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23.9%</w:t>
            </w:r>
          </w:p>
        </w:tc>
      </w:tr>
      <w:tr w:rsidR="00F724CB" w:rsidRPr="00F16CE9" w14:paraId="55FEB6DA" w14:textId="77777777" w:rsidTr="00A10C28">
        <w:trPr>
          <w:trHeight w:val="300"/>
        </w:trPr>
        <w:tc>
          <w:tcPr>
            <w:tcW w:w="4200" w:type="dxa"/>
            <w:tcBorders>
              <w:top w:val="nil"/>
              <w:left w:val="nil"/>
              <w:bottom w:val="nil"/>
              <w:right w:val="nil"/>
            </w:tcBorders>
            <w:shd w:val="clear" w:color="auto" w:fill="auto"/>
            <w:noWrap/>
            <w:vAlign w:val="center"/>
            <w:hideMark/>
          </w:tcPr>
          <w:p w14:paraId="71164027" w14:textId="77777777" w:rsidR="00F724CB" w:rsidRPr="00F16CE9" w:rsidRDefault="00F724CB" w:rsidP="00F724CB">
            <w:pPr>
              <w:rPr>
                <w:rFonts w:eastAsia="Times New Roman"/>
                <w:color w:val="000000"/>
                <w:sz w:val="22"/>
                <w:szCs w:val="22"/>
                <w:lang w:eastAsia="nl-NL"/>
              </w:rPr>
            </w:pPr>
            <w:r w:rsidRPr="00F16CE9">
              <w:rPr>
                <w:rFonts w:eastAsia="Times New Roman"/>
                <w:color w:val="000000"/>
                <w:sz w:val="22"/>
                <w:szCs w:val="22"/>
                <w:lang w:eastAsia="nl-NL"/>
              </w:rPr>
              <w:t>Public Library of Science (PLOS)</w:t>
            </w:r>
          </w:p>
        </w:tc>
        <w:tc>
          <w:tcPr>
            <w:tcW w:w="1118" w:type="dxa"/>
            <w:tcBorders>
              <w:top w:val="nil"/>
              <w:left w:val="nil"/>
              <w:bottom w:val="nil"/>
              <w:right w:val="nil"/>
            </w:tcBorders>
            <w:shd w:val="clear" w:color="auto" w:fill="auto"/>
            <w:noWrap/>
            <w:vAlign w:val="center"/>
            <w:hideMark/>
          </w:tcPr>
          <w:p w14:paraId="7DA80A6E"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2003-2013</w:t>
            </w:r>
          </w:p>
        </w:tc>
        <w:tc>
          <w:tcPr>
            <w:tcW w:w="837" w:type="dxa"/>
            <w:tcBorders>
              <w:top w:val="nil"/>
              <w:left w:val="nil"/>
              <w:bottom w:val="nil"/>
              <w:right w:val="nil"/>
            </w:tcBorders>
            <w:shd w:val="clear" w:color="auto" w:fill="auto"/>
            <w:noWrap/>
            <w:vAlign w:val="center"/>
            <w:hideMark/>
          </w:tcPr>
          <w:p w14:paraId="32A51E50" w14:textId="58A854CE"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2</w:t>
            </w:r>
            <w:r w:rsidR="001A5FC2">
              <w:rPr>
                <w:rFonts w:eastAsia="Times New Roman"/>
                <w:color w:val="000000"/>
                <w:sz w:val="22"/>
                <w:szCs w:val="22"/>
                <w:lang w:eastAsia="nl-NL"/>
              </w:rPr>
              <w:t>,</w:t>
            </w:r>
            <w:r w:rsidRPr="00F16CE9">
              <w:rPr>
                <w:rFonts w:eastAsia="Times New Roman"/>
                <w:color w:val="000000"/>
                <w:sz w:val="22"/>
                <w:szCs w:val="22"/>
                <w:lang w:eastAsia="nl-NL"/>
              </w:rPr>
              <w:t>126</w:t>
            </w:r>
          </w:p>
        </w:tc>
        <w:tc>
          <w:tcPr>
            <w:tcW w:w="862" w:type="dxa"/>
            <w:tcBorders>
              <w:top w:val="nil"/>
              <w:left w:val="nil"/>
              <w:bottom w:val="nil"/>
              <w:right w:val="nil"/>
            </w:tcBorders>
            <w:shd w:val="clear" w:color="auto" w:fill="auto"/>
            <w:vAlign w:val="center"/>
            <w:hideMark/>
          </w:tcPr>
          <w:p w14:paraId="0388C2C0" w14:textId="4506BB3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28</w:t>
            </w:r>
            <w:r w:rsidR="001A5FC2">
              <w:rPr>
                <w:color w:val="000000"/>
                <w:sz w:val="22"/>
                <w:szCs w:val="22"/>
              </w:rPr>
              <w:t>,</w:t>
            </w:r>
            <w:r w:rsidRPr="00F16CE9">
              <w:rPr>
                <w:color w:val="000000"/>
                <w:sz w:val="22"/>
                <w:szCs w:val="22"/>
              </w:rPr>
              <w:t>561</w:t>
            </w:r>
          </w:p>
        </w:tc>
        <w:tc>
          <w:tcPr>
            <w:tcW w:w="1347" w:type="dxa"/>
            <w:tcBorders>
              <w:top w:val="nil"/>
              <w:left w:val="nil"/>
              <w:bottom w:val="nil"/>
              <w:right w:val="nil"/>
            </w:tcBorders>
            <w:shd w:val="clear" w:color="auto" w:fill="auto"/>
            <w:vAlign w:val="center"/>
            <w:hideMark/>
          </w:tcPr>
          <w:p w14:paraId="30A3F181" w14:textId="0C7B6899"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13.2</w:t>
            </w:r>
          </w:p>
        </w:tc>
        <w:tc>
          <w:tcPr>
            <w:tcW w:w="1134" w:type="dxa"/>
            <w:tcBorders>
              <w:top w:val="nil"/>
              <w:left w:val="nil"/>
              <w:bottom w:val="nil"/>
              <w:right w:val="nil"/>
            </w:tcBorders>
            <w:shd w:val="clear" w:color="auto" w:fill="auto"/>
            <w:vAlign w:val="center"/>
            <w:hideMark/>
          </w:tcPr>
          <w:p w14:paraId="1C74ACB8" w14:textId="66318A1D"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19</w:t>
            </w:r>
            <w:r w:rsidR="001A5FC2">
              <w:rPr>
                <w:color w:val="000000"/>
                <w:sz w:val="22"/>
                <w:szCs w:val="22"/>
              </w:rPr>
              <w:t>,</w:t>
            </w:r>
            <w:r w:rsidRPr="00F16CE9">
              <w:rPr>
                <w:color w:val="000000"/>
                <w:sz w:val="22"/>
                <w:szCs w:val="22"/>
              </w:rPr>
              <w:t>696</w:t>
            </w:r>
          </w:p>
        </w:tc>
        <w:tc>
          <w:tcPr>
            <w:tcW w:w="1417" w:type="dxa"/>
            <w:tcBorders>
              <w:top w:val="nil"/>
              <w:left w:val="nil"/>
              <w:bottom w:val="nil"/>
              <w:right w:val="nil"/>
            </w:tcBorders>
            <w:shd w:val="clear" w:color="auto" w:fill="auto"/>
            <w:vAlign w:val="center"/>
            <w:hideMark/>
          </w:tcPr>
          <w:p w14:paraId="4312D3EE" w14:textId="17F6DC3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69.0%</w:t>
            </w:r>
          </w:p>
        </w:tc>
        <w:tc>
          <w:tcPr>
            <w:tcW w:w="1448" w:type="dxa"/>
            <w:tcBorders>
              <w:top w:val="nil"/>
              <w:left w:val="nil"/>
              <w:bottom w:val="nil"/>
              <w:right w:val="nil"/>
            </w:tcBorders>
            <w:shd w:val="clear" w:color="auto" w:fill="auto"/>
            <w:vAlign w:val="center"/>
            <w:hideMark/>
          </w:tcPr>
          <w:p w14:paraId="44591712" w14:textId="21F41BD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8</w:t>
            </w:r>
            <w:r w:rsidR="001A5FC2">
              <w:rPr>
                <w:color w:val="000000"/>
                <w:sz w:val="22"/>
                <w:szCs w:val="22"/>
              </w:rPr>
              <w:t>,</w:t>
            </w:r>
            <w:r w:rsidRPr="00F16CE9">
              <w:rPr>
                <w:color w:val="000000"/>
                <w:sz w:val="22"/>
                <w:szCs w:val="22"/>
              </w:rPr>
              <w:t>865</w:t>
            </w:r>
          </w:p>
        </w:tc>
        <w:tc>
          <w:tcPr>
            <w:tcW w:w="1797" w:type="dxa"/>
            <w:tcBorders>
              <w:top w:val="nil"/>
              <w:left w:val="nil"/>
              <w:bottom w:val="nil"/>
              <w:right w:val="nil"/>
            </w:tcBorders>
            <w:shd w:val="clear" w:color="auto" w:fill="auto"/>
            <w:vAlign w:val="center"/>
            <w:hideMark/>
          </w:tcPr>
          <w:p w14:paraId="28D6DD90" w14:textId="5B957597"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31.0%</w:t>
            </w:r>
          </w:p>
        </w:tc>
      </w:tr>
      <w:tr w:rsidR="00F724CB" w:rsidRPr="00F16CE9" w14:paraId="6D510AF5"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27B9A55C"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Psychological Science (PS)</w:t>
            </w:r>
          </w:p>
        </w:tc>
        <w:tc>
          <w:tcPr>
            <w:tcW w:w="1118" w:type="dxa"/>
            <w:tcBorders>
              <w:top w:val="nil"/>
              <w:left w:val="nil"/>
              <w:bottom w:val="single" w:sz="4" w:space="0" w:color="auto"/>
              <w:right w:val="nil"/>
            </w:tcBorders>
            <w:shd w:val="clear" w:color="auto" w:fill="auto"/>
            <w:noWrap/>
            <w:vAlign w:val="center"/>
            <w:hideMark/>
          </w:tcPr>
          <w:p w14:paraId="18097DEF" w14:textId="77777777" w:rsidR="00F724CB" w:rsidRPr="00F16CE9" w:rsidRDefault="00F724CB" w:rsidP="00F724CB">
            <w:pPr>
              <w:rPr>
                <w:rFonts w:eastAsia="Times New Roman"/>
                <w:color w:val="000000"/>
                <w:sz w:val="22"/>
                <w:szCs w:val="22"/>
                <w:lang w:val="nl-NL" w:eastAsia="nl-NL"/>
              </w:rPr>
            </w:pPr>
            <w:r w:rsidRPr="00F16CE9">
              <w:rPr>
                <w:rFonts w:eastAsia="Times New Roman"/>
                <w:color w:val="000000"/>
                <w:sz w:val="22"/>
                <w:szCs w:val="22"/>
                <w:lang w:eastAsia="nl-NL"/>
              </w:rPr>
              <w:t>2003-2013</w:t>
            </w:r>
          </w:p>
        </w:tc>
        <w:tc>
          <w:tcPr>
            <w:tcW w:w="837" w:type="dxa"/>
            <w:tcBorders>
              <w:top w:val="nil"/>
              <w:left w:val="nil"/>
              <w:bottom w:val="single" w:sz="4" w:space="0" w:color="auto"/>
              <w:right w:val="nil"/>
            </w:tcBorders>
            <w:shd w:val="clear" w:color="auto" w:fill="auto"/>
            <w:noWrap/>
            <w:vAlign w:val="center"/>
            <w:hideMark/>
          </w:tcPr>
          <w:p w14:paraId="3F31068D" w14:textId="61E2E642" w:rsidR="00F724CB" w:rsidRPr="00F16CE9" w:rsidRDefault="00F724CB" w:rsidP="00F724CB">
            <w:pPr>
              <w:jc w:val="right"/>
              <w:rPr>
                <w:rFonts w:eastAsia="Times New Roman"/>
                <w:color w:val="000000"/>
                <w:sz w:val="22"/>
                <w:szCs w:val="22"/>
                <w:lang w:val="nl-NL" w:eastAsia="nl-NL"/>
              </w:rPr>
            </w:pPr>
            <w:r w:rsidRPr="00F16CE9">
              <w:rPr>
                <w:rFonts w:eastAsia="Times New Roman"/>
                <w:color w:val="000000"/>
                <w:sz w:val="22"/>
                <w:szCs w:val="22"/>
                <w:lang w:eastAsia="nl-NL"/>
              </w:rPr>
              <w:t>10</w:t>
            </w:r>
            <w:r w:rsidR="001A5FC2">
              <w:rPr>
                <w:rFonts w:eastAsia="Times New Roman"/>
                <w:color w:val="000000"/>
                <w:sz w:val="22"/>
                <w:szCs w:val="22"/>
                <w:lang w:eastAsia="nl-NL"/>
              </w:rPr>
              <w:t>,</w:t>
            </w:r>
            <w:r w:rsidRPr="00F16CE9">
              <w:rPr>
                <w:rFonts w:eastAsia="Times New Roman"/>
                <w:color w:val="000000"/>
                <w:sz w:val="22"/>
                <w:szCs w:val="22"/>
                <w:lang w:eastAsia="nl-NL"/>
              </w:rPr>
              <w:t>303</w:t>
            </w:r>
          </w:p>
        </w:tc>
        <w:tc>
          <w:tcPr>
            <w:tcW w:w="862" w:type="dxa"/>
            <w:tcBorders>
              <w:top w:val="nil"/>
              <w:left w:val="nil"/>
              <w:bottom w:val="single" w:sz="4" w:space="0" w:color="auto"/>
              <w:right w:val="nil"/>
            </w:tcBorders>
            <w:shd w:val="clear" w:color="auto" w:fill="auto"/>
            <w:vAlign w:val="center"/>
            <w:hideMark/>
          </w:tcPr>
          <w:p w14:paraId="56D52910" w14:textId="2E49D8EB"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14</w:t>
            </w:r>
            <w:r w:rsidR="001A5FC2">
              <w:rPr>
                <w:color w:val="000000"/>
                <w:sz w:val="22"/>
                <w:szCs w:val="22"/>
              </w:rPr>
              <w:t>,</w:t>
            </w:r>
            <w:r w:rsidRPr="00F16CE9">
              <w:rPr>
                <w:color w:val="000000"/>
                <w:sz w:val="22"/>
                <w:szCs w:val="22"/>
              </w:rPr>
              <w:t>032</w:t>
            </w:r>
          </w:p>
        </w:tc>
        <w:tc>
          <w:tcPr>
            <w:tcW w:w="1347" w:type="dxa"/>
            <w:tcBorders>
              <w:top w:val="nil"/>
              <w:left w:val="nil"/>
              <w:bottom w:val="single" w:sz="4" w:space="0" w:color="auto"/>
              <w:right w:val="nil"/>
            </w:tcBorders>
            <w:shd w:val="clear" w:color="auto" w:fill="auto"/>
            <w:vAlign w:val="center"/>
            <w:hideMark/>
          </w:tcPr>
          <w:p w14:paraId="4A951C7C" w14:textId="43060570"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9.0</w:t>
            </w:r>
          </w:p>
        </w:tc>
        <w:tc>
          <w:tcPr>
            <w:tcW w:w="1134" w:type="dxa"/>
            <w:tcBorders>
              <w:top w:val="nil"/>
              <w:left w:val="nil"/>
              <w:bottom w:val="single" w:sz="4" w:space="0" w:color="auto"/>
              <w:right w:val="nil"/>
            </w:tcBorders>
            <w:shd w:val="clear" w:color="auto" w:fill="auto"/>
            <w:vAlign w:val="center"/>
            <w:hideMark/>
          </w:tcPr>
          <w:p w14:paraId="55729A6F" w14:textId="158C7366"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10</w:t>
            </w:r>
            <w:r w:rsidR="001A5FC2">
              <w:rPr>
                <w:color w:val="000000"/>
                <w:sz w:val="22"/>
                <w:szCs w:val="22"/>
              </w:rPr>
              <w:t>,</w:t>
            </w:r>
            <w:r w:rsidRPr="00F16CE9">
              <w:rPr>
                <w:color w:val="000000"/>
                <w:sz w:val="22"/>
                <w:szCs w:val="22"/>
              </w:rPr>
              <w:t>943</w:t>
            </w:r>
          </w:p>
        </w:tc>
        <w:tc>
          <w:tcPr>
            <w:tcW w:w="1417" w:type="dxa"/>
            <w:tcBorders>
              <w:top w:val="nil"/>
              <w:left w:val="nil"/>
              <w:bottom w:val="nil"/>
              <w:right w:val="nil"/>
            </w:tcBorders>
            <w:shd w:val="clear" w:color="auto" w:fill="auto"/>
            <w:vAlign w:val="center"/>
            <w:hideMark/>
          </w:tcPr>
          <w:p w14:paraId="289B88EA" w14:textId="577D7A22"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78.0%</w:t>
            </w:r>
          </w:p>
        </w:tc>
        <w:tc>
          <w:tcPr>
            <w:tcW w:w="1448" w:type="dxa"/>
            <w:tcBorders>
              <w:top w:val="nil"/>
              <w:left w:val="nil"/>
              <w:bottom w:val="single" w:sz="4" w:space="0" w:color="auto"/>
              <w:right w:val="nil"/>
            </w:tcBorders>
            <w:shd w:val="clear" w:color="auto" w:fill="auto"/>
            <w:vAlign w:val="center"/>
            <w:hideMark/>
          </w:tcPr>
          <w:p w14:paraId="71E044C2" w14:textId="445F956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3</w:t>
            </w:r>
            <w:r w:rsidR="001A5FC2">
              <w:rPr>
                <w:color w:val="000000"/>
                <w:sz w:val="22"/>
                <w:szCs w:val="22"/>
              </w:rPr>
              <w:t>,</w:t>
            </w:r>
            <w:r w:rsidRPr="00F16CE9">
              <w:rPr>
                <w:color w:val="000000"/>
                <w:sz w:val="22"/>
                <w:szCs w:val="22"/>
              </w:rPr>
              <w:t>089</w:t>
            </w:r>
          </w:p>
        </w:tc>
        <w:tc>
          <w:tcPr>
            <w:tcW w:w="1797" w:type="dxa"/>
            <w:tcBorders>
              <w:top w:val="nil"/>
              <w:left w:val="nil"/>
              <w:bottom w:val="nil"/>
              <w:right w:val="nil"/>
            </w:tcBorders>
            <w:shd w:val="clear" w:color="auto" w:fill="auto"/>
            <w:vAlign w:val="center"/>
            <w:hideMark/>
          </w:tcPr>
          <w:p w14:paraId="43BAB8D1" w14:textId="1FA6438C" w:rsidR="00F724CB" w:rsidRPr="00F16CE9" w:rsidRDefault="00F724CB" w:rsidP="00F724CB">
            <w:pPr>
              <w:jc w:val="right"/>
              <w:rPr>
                <w:rFonts w:eastAsia="Times New Roman"/>
                <w:color w:val="000000"/>
                <w:sz w:val="22"/>
                <w:szCs w:val="22"/>
                <w:lang w:val="nl-NL" w:eastAsia="nl-NL"/>
              </w:rPr>
            </w:pPr>
            <w:r w:rsidRPr="00F16CE9">
              <w:rPr>
                <w:color w:val="000000"/>
                <w:sz w:val="22"/>
                <w:szCs w:val="22"/>
              </w:rPr>
              <w:t>22.0%</w:t>
            </w:r>
          </w:p>
        </w:tc>
      </w:tr>
      <w:tr w:rsidR="00F724CB" w:rsidRPr="00F16CE9" w14:paraId="4BF58EB9"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91E3B75" w14:textId="77777777" w:rsidR="00F724CB" w:rsidRPr="00F16CE9" w:rsidRDefault="00F724CB" w:rsidP="00F724CB">
            <w:pPr>
              <w:rPr>
                <w:rFonts w:ascii="Calibri" w:eastAsia="Times New Roman" w:hAnsi="Calibri" w:cs="Calibri"/>
                <w:color w:val="000000"/>
                <w:sz w:val="22"/>
                <w:szCs w:val="22"/>
                <w:lang w:val="nl-NL" w:eastAsia="nl-NL"/>
              </w:rPr>
            </w:pPr>
            <w:r w:rsidRPr="00F16CE9">
              <w:rPr>
                <w:rFonts w:ascii="Calibri" w:eastAsia="Times New Roman" w:hAnsi="Calibri" w:cs="Calibri"/>
                <w:color w:val="000000"/>
                <w:sz w:val="22"/>
                <w:szCs w:val="22"/>
                <w:lang w:eastAsia="nl-NL"/>
              </w:rPr>
              <w:t> </w:t>
            </w:r>
          </w:p>
        </w:tc>
        <w:tc>
          <w:tcPr>
            <w:tcW w:w="1118" w:type="dxa"/>
            <w:tcBorders>
              <w:top w:val="nil"/>
              <w:left w:val="nil"/>
              <w:bottom w:val="single" w:sz="4" w:space="0" w:color="auto"/>
              <w:right w:val="nil"/>
            </w:tcBorders>
            <w:shd w:val="clear" w:color="auto" w:fill="auto"/>
            <w:noWrap/>
            <w:vAlign w:val="center"/>
            <w:hideMark/>
          </w:tcPr>
          <w:p w14:paraId="77DBEB6A" w14:textId="77777777" w:rsidR="00F724CB" w:rsidRPr="00F16CE9" w:rsidRDefault="00F724CB" w:rsidP="00F724CB">
            <w:pPr>
              <w:rPr>
                <w:rFonts w:eastAsia="Times New Roman"/>
                <w:i/>
                <w:iCs/>
                <w:color w:val="000000"/>
                <w:sz w:val="22"/>
                <w:szCs w:val="22"/>
                <w:lang w:val="nl-NL" w:eastAsia="nl-NL"/>
              </w:rPr>
            </w:pPr>
            <w:r w:rsidRPr="00F16CE9">
              <w:rPr>
                <w:rFonts w:eastAsia="Times New Roman"/>
                <w:i/>
                <w:iCs/>
                <w:color w:val="000000"/>
                <w:sz w:val="22"/>
                <w:szCs w:val="22"/>
                <w:lang w:eastAsia="nl-NL"/>
              </w:rPr>
              <w:t>Totals</w:t>
            </w:r>
          </w:p>
        </w:tc>
        <w:tc>
          <w:tcPr>
            <w:tcW w:w="837" w:type="dxa"/>
            <w:tcBorders>
              <w:top w:val="nil"/>
              <w:left w:val="nil"/>
              <w:bottom w:val="single" w:sz="4" w:space="0" w:color="auto"/>
              <w:right w:val="nil"/>
            </w:tcBorders>
            <w:shd w:val="clear" w:color="auto" w:fill="auto"/>
            <w:noWrap/>
            <w:vAlign w:val="center"/>
            <w:hideMark/>
          </w:tcPr>
          <w:p w14:paraId="4AE341A3" w14:textId="2321C72E" w:rsidR="00F724CB" w:rsidRPr="00F16CE9" w:rsidRDefault="00F724CB" w:rsidP="00F724CB">
            <w:pPr>
              <w:jc w:val="right"/>
              <w:rPr>
                <w:rFonts w:eastAsia="Times New Roman"/>
                <w:i/>
                <w:iCs/>
                <w:color w:val="000000"/>
                <w:sz w:val="22"/>
                <w:szCs w:val="22"/>
                <w:lang w:val="nl-NL" w:eastAsia="nl-NL"/>
              </w:rPr>
            </w:pPr>
            <w:r w:rsidRPr="00F16CE9">
              <w:rPr>
                <w:rFonts w:eastAsia="Times New Roman"/>
                <w:i/>
                <w:iCs/>
                <w:color w:val="000000"/>
                <w:sz w:val="22"/>
                <w:szCs w:val="22"/>
                <w:lang w:eastAsia="nl-NL"/>
              </w:rPr>
              <w:t>30</w:t>
            </w:r>
            <w:r w:rsidR="001A5FC2">
              <w:rPr>
                <w:rFonts w:eastAsia="Times New Roman"/>
                <w:i/>
                <w:iCs/>
                <w:color w:val="000000"/>
                <w:sz w:val="22"/>
                <w:szCs w:val="22"/>
                <w:lang w:eastAsia="nl-NL"/>
              </w:rPr>
              <w:t>,</w:t>
            </w:r>
            <w:r w:rsidRPr="00F16CE9">
              <w:rPr>
                <w:rFonts w:eastAsia="Times New Roman"/>
                <w:i/>
                <w:iCs/>
                <w:color w:val="000000"/>
                <w:sz w:val="22"/>
                <w:szCs w:val="22"/>
                <w:lang w:eastAsia="nl-NL"/>
              </w:rPr>
              <w:t>710</w:t>
            </w:r>
          </w:p>
        </w:tc>
        <w:tc>
          <w:tcPr>
            <w:tcW w:w="862" w:type="dxa"/>
            <w:tcBorders>
              <w:top w:val="nil"/>
              <w:left w:val="nil"/>
              <w:bottom w:val="single" w:sz="4" w:space="0" w:color="auto"/>
              <w:right w:val="nil"/>
            </w:tcBorders>
            <w:shd w:val="clear" w:color="auto" w:fill="auto"/>
            <w:vAlign w:val="center"/>
            <w:hideMark/>
          </w:tcPr>
          <w:p w14:paraId="0B59D512" w14:textId="62138D54"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223</w:t>
            </w:r>
            <w:r w:rsidR="001A5FC2">
              <w:rPr>
                <w:i/>
                <w:iCs/>
                <w:color w:val="000000"/>
                <w:sz w:val="22"/>
                <w:szCs w:val="22"/>
              </w:rPr>
              <w:t>,</w:t>
            </w:r>
            <w:r w:rsidRPr="00F16CE9">
              <w:rPr>
                <w:i/>
                <w:iCs/>
                <w:color w:val="000000"/>
                <w:sz w:val="22"/>
                <w:szCs w:val="22"/>
              </w:rPr>
              <w:t>082</w:t>
            </w:r>
          </w:p>
        </w:tc>
        <w:tc>
          <w:tcPr>
            <w:tcW w:w="1347" w:type="dxa"/>
            <w:tcBorders>
              <w:top w:val="nil"/>
              <w:left w:val="nil"/>
              <w:bottom w:val="single" w:sz="4" w:space="0" w:color="auto"/>
              <w:right w:val="nil"/>
            </w:tcBorders>
            <w:shd w:val="clear" w:color="auto" w:fill="auto"/>
            <w:vAlign w:val="center"/>
            <w:hideMark/>
          </w:tcPr>
          <w:p w14:paraId="104FD8A0" w14:textId="281F4AEC"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14.3</w:t>
            </w:r>
          </w:p>
        </w:tc>
        <w:tc>
          <w:tcPr>
            <w:tcW w:w="1134" w:type="dxa"/>
            <w:tcBorders>
              <w:top w:val="nil"/>
              <w:left w:val="nil"/>
              <w:bottom w:val="single" w:sz="4" w:space="0" w:color="auto"/>
              <w:right w:val="nil"/>
            </w:tcBorders>
            <w:shd w:val="clear" w:color="auto" w:fill="auto"/>
            <w:vAlign w:val="center"/>
            <w:hideMark/>
          </w:tcPr>
          <w:p w14:paraId="623637BB" w14:textId="4833C301"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168</w:t>
            </w:r>
            <w:r w:rsidR="001A5FC2">
              <w:rPr>
                <w:i/>
                <w:iCs/>
                <w:color w:val="000000"/>
                <w:sz w:val="22"/>
                <w:szCs w:val="22"/>
              </w:rPr>
              <w:t>,</w:t>
            </w:r>
            <w:r w:rsidRPr="00F16CE9">
              <w:rPr>
                <w:i/>
                <w:iCs/>
                <w:color w:val="000000"/>
                <w:sz w:val="22"/>
                <w:szCs w:val="22"/>
              </w:rPr>
              <w:t>487</w:t>
            </w:r>
          </w:p>
        </w:tc>
        <w:tc>
          <w:tcPr>
            <w:tcW w:w="1417" w:type="dxa"/>
            <w:tcBorders>
              <w:top w:val="single" w:sz="4" w:space="0" w:color="auto"/>
              <w:left w:val="nil"/>
              <w:bottom w:val="single" w:sz="4" w:space="0" w:color="auto"/>
              <w:right w:val="nil"/>
            </w:tcBorders>
            <w:shd w:val="clear" w:color="auto" w:fill="auto"/>
            <w:vAlign w:val="center"/>
            <w:hideMark/>
          </w:tcPr>
          <w:p w14:paraId="5504F752" w14:textId="680ECBFE"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75.5%</w:t>
            </w:r>
          </w:p>
        </w:tc>
        <w:tc>
          <w:tcPr>
            <w:tcW w:w="1448" w:type="dxa"/>
            <w:tcBorders>
              <w:top w:val="nil"/>
              <w:left w:val="nil"/>
              <w:bottom w:val="single" w:sz="4" w:space="0" w:color="auto"/>
              <w:right w:val="nil"/>
            </w:tcBorders>
            <w:shd w:val="clear" w:color="auto" w:fill="auto"/>
            <w:vAlign w:val="center"/>
            <w:hideMark/>
          </w:tcPr>
          <w:p w14:paraId="3A90DE54" w14:textId="04CCEAFD"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54</w:t>
            </w:r>
            <w:r w:rsidR="001A5FC2">
              <w:rPr>
                <w:i/>
                <w:iCs/>
                <w:color w:val="000000"/>
                <w:sz w:val="22"/>
                <w:szCs w:val="22"/>
              </w:rPr>
              <w:t>,</w:t>
            </w:r>
            <w:r w:rsidRPr="00F16CE9">
              <w:rPr>
                <w:i/>
                <w:iCs/>
                <w:color w:val="000000"/>
                <w:sz w:val="22"/>
                <w:szCs w:val="22"/>
              </w:rPr>
              <w:t>595</w:t>
            </w:r>
          </w:p>
        </w:tc>
        <w:tc>
          <w:tcPr>
            <w:tcW w:w="1797" w:type="dxa"/>
            <w:tcBorders>
              <w:top w:val="single" w:sz="4" w:space="0" w:color="auto"/>
              <w:left w:val="nil"/>
              <w:bottom w:val="single" w:sz="4" w:space="0" w:color="auto"/>
              <w:right w:val="nil"/>
            </w:tcBorders>
            <w:shd w:val="clear" w:color="auto" w:fill="auto"/>
            <w:vAlign w:val="center"/>
            <w:hideMark/>
          </w:tcPr>
          <w:p w14:paraId="62AE18AD" w14:textId="6DFBCB28" w:rsidR="00F724CB" w:rsidRPr="00F16CE9" w:rsidRDefault="00F724CB" w:rsidP="00F724CB">
            <w:pPr>
              <w:jc w:val="right"/>
              <w:rPr>
                <w:rFonts w:eastAsia="Times New Roman"/>
                <w:i/>
                <w:iCs/>
                <w:color w:val="000000"/>
                <w:sz w:val="22"/>
                <w:szCs w:val="22"/>
                <w:lang w:val="nl-NL" w:eastAsia="nl-NL"/>
              </w:rPr>
            </w:pPr>
            <w:r w:rsidRPr="00F16CE9">
              <w:rPr>
                <w:i/>
                <w:iCs/>
                <w:color w:val="000000"/>
                <w:sz w:val="22"/>
                <w:szCs w:val="22"/>
              </w:rPr>
              <w:t>24.5%</w:t>
            </w:r>
          </w:p>
        </w:tc>
      </w:tr>
    </w:tbl>
    <w:p w14:paraId="4B84E66B" w14:textId="3F30E09F" w:rsidR="00EF4E51" w:rsidRPr="00F16CE9" w:rsidRDefault="00291158" w:rsidP="00582450">
      <w:pPr>
        <w:pStyle w:val="APAHeading1"/>
        <w:jc w:val="left"/>
        <w:rPr>
          <w:b w:val="0"/>
        </w:rPr>
        <w:sectPr w:rsidR="00EF4E51" w:rsidRPr="00F16CE9" w:rsidSect="00EF4E51">
          <w:pgSz w:w="16838" w:h="11906" w:orient="landscape"/>
          <w:pgMar w:top="1412" w:right="1412" w:bottom="1412" w:left="1412" w:header="709" w:footer="709" w:gutter="0"/>
          <w:cols w:space="708"/>
          <w:titlePg/>
          <w:docGrid w:linePitch="360"/>
        </w:sectPr>
      </w:pPr>
      <w:r w:rsidRPr="00F16CE9">
        <w:rPr>
          <w:b w:val="0"/>
          <w:i/>
        </w:rPr>
        <w:t xml:space="preserve">Note. </w:t>
      </w:r>
      <w:r w:rsidR="00D53DDD" w:rsidRPr="00F16CE9">
        <w:rPr>
          <w:b w:val="0"/>
        </w:rPr>
        <w:t>Signi</w:t>
      </w:r>
      <w:r w:rsidR="00EF4E51" w:rsidRPr="00F16CE9">
        <w:rPr>
          <w:b w:val="0"/>
        </w:rPr>
        <w:t>ficance level = .05, two-tailed</w:t>
      </w:r>
    </w:p>
    <w:p w14:paraId="5F49B85A" w14:textId="6EEE96BC" w:rsidR="001C29F2" w:rsidRPr="00F16CE9" w:rsidRDefault="00291158" w:rsidP="00DC75C7">
      <w:r w:rsidRPr="00F16CE9">
        <w:lastRenderedPageBreak/>
        <w:t>Table 3</w:t>
      </w:r>
    </w:p>
    <w:p w14:paraId="2F73F0C4" w14:textId="71EFFA58" w:rsidR="00E172A4" w:rsidRPr="00F16CE9" w:rsidRDefault="00E45649" w:rsidP="00DC75C7">
      <w:pPr>
        <w:rPr>
          <w:i/>
        </w:rPr>
      </w:pPr>
      <w:r w:rsidRPr="00F16CE9">
        <w:rPr>
          <w:i/>
        </w:rPr>
        <w:t xml:space="preserve">Summary table </w:t>
      </w:r>
      <w:r w:rsidR="00AD3FB5">
        <w:rPr>
          <w:i/>
        </w:rPr>
        <w:t xml:space="preserve">of </w:t>
      </w:r>
      <w:r w:rsidR="00AD3FB5" w:rsidRPr="00F16CE9">
        <w:rPr>
          <w:i/>
        </w:rPr>
        <w:t xml:space="preserve">Fisher method </w:t>
      </w:r>
      <w:r w:rsidR="002C7D12" w:rsidRPr="00F16CE9">
        <w:rPr>
          <w:i/>
        </w:rPr>
        <w:t xml:space="preserve">power </w:t>
      </w:r>
      <w:r w:rsidRPr="00F16CE9">
        <w:rPr>
          <w:i/>
        </w:rPr>
        <w:t>simulation</w:t>
      </w:r>
      <w:r w:rsidR="002C7D12" w:rsidRPr="00F16CE9">
        <w:rPr>
          <w:i/>
        </w:rPr>
        <w:t xml:space="preserve">s </w:t>
      </w:r>
      <w:r w:rsidR="00934C31" w:rsidRPr="00F16CE9">
        <w:rPr>
          <w:i/>
        </w:rPr>
        <w:t>for smal</w:t>
      </w:r>
      <w:r w:rsidR="008C512C" w:rsidRPr="00F16CE9">
        <w:rPr>
          <w:i/>
        </w:rPr>
        <w:t>l-</w:t>
      </w:r>
      <w:r w:rsidR="00725C73" w:rsidRPr="00F16CE9">
        <w:rPr>
          <w:i/>
        </w:rPr>
        <w:t xml:space="preserve"> and</w:t>
      </w:r>
      <w:r w:rsidR="008C512C" w:rsidRPr="00F16CE9">
        <w:rPr>
          <w:i/>
        </w:rPr>
        <w:t xml:space="preserve"> medium effects</w:t>
      </w:r>
      <w:r w:rsidR="00AD3FB5">
        <w:rPr>
          <w:i/>
        </w:rPr>
        <w:t xml:space="preserve">, for different sample sizes and number of test results. Each condition consists of </w:t>
      </w:r>
      <w:r w:rsidR="002C7D12" w:rsidRPr="00F16CE9">
        <w:rPr>
          <w:i/>
        </w:rPr>
        <w:t xml:space="preserve">10,000 </w:t>
      </w:r>
      <w:r w:rsidR="00AD3FB5">
        <w:rPr>
          <w:i/>
        </w:rPr>
        <w:t>simulations</w:t>
      </w:r>
      <w:r w:rsidR="008C512C" w:rsidRPr="00F16CE9">
        <w:rPr>
          <w:i/>
        </w:rPr>
        <w:t>.</w:t>
      </w:r>
    </w:p>
    <w:tbl>
      <w:tblPr>
        <w:tblW w:w="7710" w:type="dxa"/>
        <w:tblCellMar>
          <w:left w:w="70" w:type="dxa"/>
          <w:right w:w="70" w:type="dxa"/>
        </w:tblCellMar>
        <w:tblLook w:val="04A0" w:firstRow="1" w:lastRow="0" w:firstColumn="1" w:lastColumn="0" w:noHBand="0" w:noVBand="1"/>
      </w:tblPr>
      <w:tblGrid>
        <w:gridCol w:w="960"/>
        <w:gridCol w:w="965"/>
        <w:gridCol w:w="960"/>
        <w:gridCol w:w="965"/>
        <w:gridCol w:w="965"/>
        <w:gridCol w:w="965"/>
        <w:gridCol w:w="965"/>
        <w:gridCol w:w="965"/>
      </w:tblGrid>
      <w:tr w:rsidR="00983DB2" w:rsidRPr="00F16CE9" w14:paraId="5CA134A1" w14:textId="77777777" w:rsidTr="00983DB2">
        <w:trPr>
          <w:trHeight w:val="300"/>
        </w:trPr>
        <w:tc>
          <w:tcPr>
            <w:tcW w:w="960" w:type="dxa"/>
            <w:tcBorders>
              <w:top w:val="nil"/>
              <w:left w:val="nil"/>
              <w:bottom w:val="nil"/>
              <w:right w:val="nil"/>
            </w:tcBorders>
            <w:shd w:val="clear" w:color="auto" w:fill="auto"/>
            <w:noWrap/>
            <w:vAlign w:val="bottom"/>
            <w:hideMark/>
          </w:tcPr>
          <w:p w14:paraId="321F70F6" w14:textId="77777777" w:rsidR="00983DB2" w:rsidRPr="00F16CE9" w:rsidRDefault="00983DB2" w:rsidP="00E172A4">
            <w:pPr>
              <w:rPr>
                <w:rFonts w:eastAsia="Times New Roman"/>
                <w:sz w:val="20"/>
                <w:szCs w:val="20"/>
                <w:lang w:eastAsia="nl-NL"/>
              </w:rPr>
            </w:pPr>
          </w:p>
        </w:tc>
        <w:tc>
          <w:tcPr>
            <w:tcW w:w="965" w:type="dxa"/>
            <w:tcBorders>
              <w:top w:val="nil"/>
              <w:left w:val="nil"/>
              <w:bottom w:val="single" w:sz="4" w:space="0" w:color="auto"/>
              <w:right w:val="nil"/>
            </w:tcBorders>
            <w:shd w:val="clear" w:color="auto" w:fill="auto"/>
            <w:noWrap/>
            <w:vAlign w:val="bottom"/>
            <w:hideMark/>
          </w:tcPr>
          <w:p w14:paraId="7B3D6BB3" w14:textId="77777777" w:rsidR="00983DB2" w:rsidRPr="00F16CE9" w:rsidRDefault="00983DB2" w:rsidP="00E172A4">
            <w:pPr>
              <w:rPr>
                <w:rFonts w:eastAsia="Times New Roman"/>
                <w:color w:val="000000"/>
                <w:sz w:val="22"/>
                <w:szCs w:val="22"/>
                <w:lang w:eastAsia="nl-NL"/>
              </w:rPr>
            </w:pPr>
            <w:r w:rsidRPr="00F16CE9">
              <w:rPr>
                <w:rFonts w:eastAsia="Times New Roman"/>
                <w:color w:val="000000"/>
                <w:sz w:val="22"/>
                <w:szCs w:val="22"/>
                <w:lang w:eastAsia="nl-NL"/>
              </w:rPr>
              <w:t> </w:t>
            </w:r>
          </w:p>
        </w:tc>
        <w:tc>
          <w:tcPr>
            <w:tcW w:w="960" w:type="dxa"/>
            <w:tcBorders>
              <w:top w:val="nil"/>
              <w:left w:val="nil"/>
              <w:bottom w:val="single" w:sz="4" w:space="0" w:color="auto"/>
              <w:right w:val="nil"/>
            </w:tcBorders>
            <w:shd w:val="clear" w:color="auto" w:fill="auto"/>
            <w:noWrap/>
            <w:vAlign w:val="bottom"/>
            <w:hideMark/>
          </w:tcPr>
          <w:p w14:paraId="7E59A62A" w14:textId="77777777"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r </w:t>
            </w:r>
            <w:r w:rsidRPr="00F16CE9">
              <w:rPr>
                <w:rFonts w:eastAsia="Times New Roman"/>
                <w:color w:val="000000"/>
                <w:sz w:val="22"/>
                <w:szCs w:val="22"/>
                <w:lang w:val="nl-NL" w:eastAsia="nl-NL"/>
              </w:rPr>
              <w:t>=</w:t>
            </w:r>
            <w:r w:rsidRPr="00F16CE9">
              <w:rPr>
                <w:rFonts w:eastAsia="Times New Roman"/>
                <w:i/>
                <w:iCs/>
                <w:color w:val="000000"/>
                <w:sz w:val="22"/>
                <w:szCs w:val="22"/>
                <w:lang w:val="nl-NL" w:eastAsia="nl-NL"/>
              </w:rPr>
              <w:t xml:space="preserve"> </w:t>
            </w:r>
            <w:r w:rsidRPr="00F16CE9">
              <w:rPr>
                <w:rFonts w:eastAsia="Times New Roman"/>
                <w:color w:val="000000"/>
                <w:sz w:val="22"/>
                <w:szCs w:val="22"/>
                <w:lang w:val="nl-NL" w:eastAsia="nl-NL"/>
              </w:rPr>
              <w:t>.1</w:t>
            </w:r>
          </w:p>
        </w:tc>
        <w:tc>
          <w:tcPr>
            <w:tcW w:w="965" w:type="dxa"/>
            <w:tcBorders>
              <w:top w:val="nil"/>
              <w:left w:val="nil"/>
              <w:bottom w:val="single" w:sz="4" w:space="0" w:color="auto"/>
              <w:right w:val="nil"/>
            </w:tcBorders>
            <w:shd w:val="clear" w:color="auto" w:fill="auto"/>
            <w:noWrap/>
            <w:vAlign w:val="bottom"/>
            <w:hideMark/>
          </w:tcPr>
          <w:p w14:paraId="50488813"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c>
          <w:tcPr>
            <w:tcW w:w="965" w:type="dxa"/>
            <w:tcBorders>
              <w:top w:val="nil"/>
              <w:left w:val="nil"/>
              <w:bottom w:val="single" w:sz="4" w:space="0" w:color="auto"/>
              <w:right w:val="nil"/>
            </w:tcBorders>
          </w:tcPr>
          <w:p w14:paraId="66CFACA3" w14:textId="77777777" w:rsidR="00983DB2" w:rsidRPr="00F16CE9"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999339F" w14:textId="61DC9868"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555E11C2" w14:textId="77777777" w:rsidR="00983DB2" w:rsidRPr="00F16CE9" w:rsidRDefault="00983DB2" w:rsidP="00E172A4">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r </w:t>
            </w:r>
            <w:r w:rsidRPr="00F16CE9">
              <w:rPr>
                <w:rFonts w:eastAsia="Times New Roman"/>
                <w:color w:val="000000"/>
                <w:sz w:val="22"/>
                <w:szCs w:val="22"/>
                <w:lang w:val="nl-NL" w:eastAsia="nl-NL"/>
              </w:rPr>
              <w:t>= .25</w:t>
            </w:r>
          </w:p>
        </w:tc>
        <w:tc>
          <w:tcPr>
            <w:tcW w:w="965" w:type="dxa"/>
            <w:tcBorders>
              <w:top w:val="nil"/>
              <w:left w:val="nil"/>
              <w:bottom w:val="single" w:sz="4" w:space="0" w:color="auto"/>
              <w:right w:val="nil"/>
            </w:tcBorders>
            <w:shd w:val="clear" w:color="auto" w:fill="auto"/>
            <w:noWrap/>
            <w:vAlign w:val="bottom"/>
            <w:hideMark/>
          </w:tcPr>
          <w:p w14:paraId="14DC25C2"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r>
      <w:tr w:rsidR="00983DB2" w:rsidRPr="00F16CE9" w14:paraId="734D87B7"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2F6CE453" w14:textId="77777777" w:rsidR="00983DB2" w:rsidRPr="00F16CE9" w:rsidRDefault="00983DB2" w:rsidP="00E172A4">
            <w:pPr>
              <w:rPr>
                <w:rFonts w:eastAsia="Times New Roman"/>
                <w:color w:val="000000"/>
                <w:sz w:val="22"/>
                <w:szCs w:val="22"/>
                <w:lang w:val="nl-NL" w:eastAsia="nl-NL"/>
              </w:rPr>
            </w:pPr>
            <w:r w:rsidRPr="00F16CE9">
              <w:rPr>
                <w:rFonts w:eastAsia="Times New Roman"/>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7F8003D6"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w:t>
            </w:r>
            <w:r w:rsidRPr="00F16CE9">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6D203814"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 </w:t>
            </w:r>
            <w:r w:rsidRPr="00F16CE9">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0814438A"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N</w:t>
            </w:r>
            <w:r w:rsidRPr="00F16CE9">
              <w:rPr>
                <w:rFonts w:eastAsia="Times New Roman"/>
                <w:color w:val="000000"/>
                <w:sz w:val="22"/>
                <w:szCs w:val="22"/>
                <w:lang w:val="nl-NL" w:eastAsia="nl-NL"/>
              </w:rPr>
              <w:t xml:space="preserve"> = 119</w:t>
            </w:r>
          </w:p>
        </w:tc>
        <w:tc>
          <w:tcPr>
            <w:tcW w:w="965" w:type="dxa"/>
            <w:tcBorders>
              <w:top w:val="nil"/>
              <w:left w:val="nil"/>
              <w:bottom w:val="single" w:sz="4" w:space="0" w:color="auto"/>
              <w:right w:val="nil"/>
            </w:tcBorders>
          </w:tcPr>
          <w:p w14:paraId="64AE4263" w14:textId="77777777" w:rsidR="00983DB2" w:rsidRPr="00F16CE9"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C6FCABF" w14:textId="481EE7C5"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w:t>
            </w:r>
            <w:r w:rsidRPr="00F16CE9">
              <w:rPr>
                <w:rFonts w:eastAsia="Times New Roman"/>
                <w:color w:val="000000"/>
                <w:sz w:val="22"/>
                <w:szCs w:val="22"/>
                <w:lang w:val="nl-NL" w:eastAsia="nl-NL"/>
              </w:rPr>
              <w:t>= 33</w:t>
            </w:r>
          </w:p>
        </w:tc>
        <w:tc>
          <w:tcPr>
            <w:tcW w:w="965" w:type="dxa"/>
            <w:tcBorders>
              <w:top w:val="nil"/>
              <w:left w:val="nil"/>
              <w:bottom w:val="single" w:sz="4" w:space="0" w:color="auto"/>
              <w:right w:val="nil"/>
            </w:tcBorders>
            <w:shd w:val="clear" w:color="auto" w:fill="auto"/>
            <w:noWrap/>
            <w:vAlign w:val="bottom"/>
            <w:hideMark/>
          </w:tcPr>
          <w:p w14:paraId="37C1AB0C"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 xml:space="preserve">N = </w:t>
            </w:r>
            <w:r w:rsidRPr="00F16CE9">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1BCBC4E7" w14:textId="77777777" w:rsidR="00983DB2" w:rsidRPr="00F16CE9" w:rsidRDefault="00983DB2" w:rsidP="00E172A4">
            <w:pPr>
              <w:rPr>
                <w:rFonts w:eastAsia="Times New Roman"/>
                <w:color w:val="000000"/>
                <w:sz w:val="22"/>
                <w:szCs w:val="22"/>
                <w:lang w:val="nl-NL" w:eastAsia="nl-NL"/>
              </w:rPr>
            </w:pPr>
            <w:r w:rsidRPr="00F16CE9">
              <w:rPr>
                <w:rFonts w:eastAsia="Times New Roman"/>
                <w:i/>
                <w:iCs/>
                <w:color w:val="000000"/>
                <w:sz w:val="22"/>
                <w:szCs w:val="22"/>
                <w:lang w:val="nl-NL" w:eastAsia="nl-NL"/>
              </w:rPr>
              <w:t>N</w:t>
            </w:r>
            <w:r w:rsidRPr="00F16CE9">
              <w:rPr>
                <w:rFonts w:eastAsia="Times New Roman"/>
                <w:color w:val="000000"/>
                <w:sz w:val="22"/>
                <w:szCs w:val="22"/>
                <w:lang w:val="nl-NL" w:eastAsia="nl-NL"/>
              </w:rPr>
              <w:t xml:space="preserve"> = 119</w:t>
            </w:r>
          </w:p>
        </w:tc>
      </w:tr>
      <w:tr w:rsidR="00983DB2" w:rsidRPr="00F16CE9" w14:paraId="5C6BFBAD"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005C615C" w14:textId="76CC6AF7" w:rsidR="00983DB2" w:rsidRPr="00F16CE9" w:rsidRDefault="00983DB2" w:rsidP="00572940">
            <w:pPr>
              <w:rPr>
                <w:rFonts w:eastAsia="Times New Roman"/>
                <w:color w:val="000000"/>
                <w:sz w:val="22"/>
                <w:szCs w:val="22"/>
                <w:lang w:val="nl-NL" w:eastAsia="nl-NL"/>
              </w:rPr>
            </w:pPr>
            <w:r w:rsidRPr="00F16CE9">
              <w:rPr>
                <w:rFonts w:eastAsia="Times New Roman"/>
                <w:color w:val="000000"/>
                <w:sz w:val="22"/>
                <w:szCs w:val="22"/>
                <w:lang w:val="nl-NL" w:eastAsia="nl-NL"/>
              </w:rPr>
              <w:t>1-β</w:t>
            </w:r>
          </w:p>
        </w:tc>
        <w:tc>
          <w:tcPr>
            <w:tcW w:w="965" w:type="dxa"/>
            <w:tcBorders>
              <w:top w:val="nil"/>
              <w:left w:val="nil"/>
              <w:bottom w:val="single" w:sz="4" w:space="0" w:color="auto"/>
              <w:right w:val="nil"/>
            </w:tcBorders>
            <w:shd w:val="clear" w:color="auto" w:fill="auto"/>
            <w:noWrap/>
            <w:vAlign w:val="bottom"/>
            <w:hideMark/>
          </w:tcPr>
          <w:p w14:paraId="730FACDB" w14:textId="1503D85F"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2319</w:t>
            </w:r>
          </w:p>
        </w:tc>
        <w:tc>
          <w:tcPr>
            <w:tcW w:w="960" w:type="dxa"/>
            <w:tcBorders>
              <w:top w:val="nil"/>
              <w:left w:val="nil"/>
              <w:bottom w:val="single" w:sz="4" w:space="0" w:color="auto"/>
              <w:right w:val="nil"/>
            </w:tcBorders>
            <w:shd w:val="clear" w:color="auto" w:fill="auto"/>
            <w:noWrap/>
            <w:vAlign w:val="bottom"/>
            <w:hideMark/>
          </w:tcPr>
          <w:p w14:paraId="3B6754BB" w14:textId="0946B175"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3046</w:t>
            </w:r>
          </w:p>
        </w:tc>
        <w:tc>
          <w:tcPr>
            <w:tcW w:w="965" w:type="dxa"/>
            <w:tcBorders>
              <w:top w:val="nil"/>
              <w:left w:val="nil"/>
              <w:bottom w:val="single" w:sz="4" w:space="0" w:color="auto"/>
              <w:right w:val="nil"/>
            </w:tcBorders>
            <w:shd w:val="clear" w:color="auto" w:fill="auto"/>
            <w:noWrap/>
            <w:vAlign w:val="bottom"/>
            <w:hideMark/>
          </w:tcPr>
          <w:p w14:paraId="062A65E0" w14:textId="47907766"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4202</w:t>
            </w:r>
          </w:p>
        </w:tc>
        <w:tc>
          <w:tcPr>
            <w:tcW w:w="965" w:type="dxa"/>
            <w:tcBorders>
              <w:top w:val="nil"/>
              <w:left w:val="nil"/>
              <w:bottom w:val="single" w:sz="4" w:space="0" w:color="auto"/>
              <w:right w:val="nil"/>
            </w:tcBorders>
          </w:tcPr>
          <w:p w14:paraId="03C57E3C" w14:textId="77777777" w:rsidR="00983DB2" w:rsidRPr="00F16CE9"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2392F0FC" w14:textId="7C77CB6B"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5466</w:t>
            </w:r>
          </w:p>
        </w:tc>
        <w:tc>
          <w:tcPr>
            <w:tcW w:w="965" w:type="dxa"/>
            <w:tcBorders>
              <w:top w:val="nil"/>
              <w:left w:val="nil"/>
              <w:bottom w:val="single" w:sz="4" w:space="0" w:color="auto"/>
              <w:right w:val="nil"/>
            </w:tcBorders>
            <w:shd w:val="clear" w:color="auto" w:fill="auto"/>
            <w:noWrap/>
            <w:vAlign w:val="bottom"/>
            <w:hideMark/>
          </w:tcPr>
          <w:p w14:paraId="5733A646" w14:textId="36C86265"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7517</w:t>
            </w:r>
          </w:p>
        </w:tc>
        <w:tc>
          <w:tcPr>
            <w:tcW w:w="965" w:type="dxa"/>
            <w:tcBorders>
              <w:top w:val="nil"/>
              <w:left w:val="nil"/>
              <w:bottom w:val="single" w:sz="4" w:space="0" w:color="auto"/>
              <w:right w:val="nil"/>
            </w:tcBorders>
            <w:shd w:val="clear" w:color="auto" w:fill="auto"/>
            <w:noWrap/>
            <w:vAlign w:val="bottom"/>
            <w:hideMark/>
          </w:tcPr>
          <w:p w14:paraId="737EA424" w14:textId="79EB5FEB" w:rsidR="00983DB2" w:rsidRPr="00F16CE9" w:rsidRDefault="00983DB2" w:rsidP="009803F1">
            <w:pPr>
              <w:jc w:val="right"/>
              <w:rPr>
                <w:rFonts w:eastAsia="Times New Roman"/>
                <w:color w:val="000000"/>
                <w:sz w:val="22"/>
                <w:szCs w:val="22"/>
                <w:lang w:val="nl-NL" w:eastAsia="nl-NL"/>
              </w:rPr>
            </w:pPr>
            <w:r w:rsidRPr="00F16CE9">
              <w:rPr>
                <w:color w:val="000000"/>
                <w:sz w:val="22"/>
                <w:szCs w:val="22"/>
              </w:rPr>
              <w:t>0.</w:t>
            </w:r>
            <w:r w:rsidR="009803F1" w:rsidRPr="00F16CE9">
              <w:rPr>
                <w:color w:val="000000"/>
                <w:sz w:val="22"/>
                <w:szCs w:val="22"/>
              </w:rPr>
              <w:t>9291</w:t>
            </w:r>
          </w:p>
        </w:tc>
      </w:tr>
      <w:tr w:rsidR="00983DB2" w:rsidRPr="00F16CE9" w14:paraId="60FBC829" w14:textId="77777777" w:rsidTr="00983DB2">
        <w:trPr>
          <w:trHeight w:val="300"/>
        </w:trPr>
        <w:tc>
          <w:tcPr>
            <w:tcW w:w="960" w:type="dxa"/>
            <w:tcBorders>
              <w:top w:val="nil"/>
              <w:left w:val="nil"/>
              <w:bottom w:val="nil"/>
              <w:right w:val="nil"/>
            </w:tcBorders>
            <w:shd w:val="clear" w:color="auto" w:fill="auto"/>
            <w:noWrap/>
            <w:vAlign w:val="bottom"/>
            <w:hideMark/>
          </w:tcPr>
          <w:p w14:paraId="35A30CC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1</w:t>
            </w:r>
          </w:p>
        </w:tc>
        <w:tc>
          <w:tcPr>
            <w:tcW w:w="965" w:type="dxa"/>
            <w:tcBorders>
              <w:top w:val="nil"/>
              <w:left w:val="nil"/>
              <w:bottom w:val="nil"/>
              <w:right w:val="nil"/>
            </w:tcBorders>
            <w:shd w:val="clear" w:color="auto" w:fill="auto"/>
            <w:noWrap/>
            <w:vAlign w:val="bottom"/>
            <w:hideMark/>
          </w:tcPr>
          <w:p w14:paraId="4B2D8AC7" w14:textId="3A81699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0.1512</w:t>
            </w:r>
          </w:p>
        </w:tc>
        <w:tc>
          <w:tcPr>
            <w:tcW w:w="960" w:type="dxa"/>
            <w:tcBorders>
              <w:top w:val="nil"/>
              <w:left w:val="nil"/>
              <w:bottom w:val="nil"/>
              <w:right w:val="nil"/>
            </w:tcBorders>
            <w:shd w:val="clear" w:color="auto" w:fill="auto"/>
            <w:noWrap/>
            <w:vAlign w:val="bottom"/>
            <w:hideMark/>
          </w:tcPr>
          <w:p w14:paraId="2D31CA63" w14:textId="7A7B2E5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0.2110</w:t>
            </w:r>
          </w:p>
        </w:tc>
        <w:tc>
          <w:tcPr>
            <w:tcW w:w="965" w:type="dxa"/>
            <w:tcBorders>
              <w:top w:val="nil"/>
              <w:left w:val="nil"/>
              <w:bottom w:val="nil"/>
              <w:right w:val="nil"/>
            </w:tcBorders>
            <w:shd w:val="clear" w:color="auto" w:fill="auto"/>
            <w:noWrap/>
            <w:vAlign w:val="bottom"/>
            <w:hideMark/>
          </w:tcPr>
          <w:p w14:paraId="6A2E067D" w14:textId="17D8D8B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0.3410</w:t>
            </w:r>
          </w:p>
        </w:tc>
        <w:tc>
          <w:tcPr>
            <w:tcW w:w="965" w:type="dxa"/>
            <w:tcBorders>
              <w:top w:val="nil"/>
              <w:left w:val="nil"/>
              <w:bottom w:val="nil"/>
              <w:right w:val="nil"/>
            </w:tcBorders>
          </w:tcPr>
          <w:p w14:paraId="6E54E11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BBD10A" w14:textId="4A8869E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0.5752</w:t>
            </w:r>
          </w:p>
        </w:tc>
        <w:tc>
          <w:tcPr>
            <w:tcW w:w="965" w:type="dxa"/>
            <w:tcBorders>
              <w:top w:val="nil"/>
              <w:left w:val="nil"/>
              <w:bottom w:val="nil"/>
              <w:right w:val="nil"/>
            </w:tcBorders>
            <w:shd w:val="clear" w:color="auto" w:fill="auto"/>
            <w:noWrap/>
            <w:vAlign w:val="bottom"/>
            <w:hideMark/>
          </w:tcPr>
          <w:p w14:paraId="7A4F281F" w14:textId="22A671C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0.8516</w:t>
            </w:r>
          </w:p>
        </w:tc>
        <w:tc>
          <w:tcPr>
            <w:tcW w:w="965" w:type="dxa"/>
            <w:tcBorders>
              <w:top w:val="nil"/>
              <w:left w:val="nil"/>
              <w:bottom w:val="nil"/>
              <w:right w:val="nil"/>
            </w:tcBorders>
            <w:shd w:val="clear" w:color="auto" w:fill="auto"/>
            <w:noWrap/>
            <w:vAlign w:val="bottom"/>
            <w:hideMark/>
          </w:tcPr>
          <w:p w14:paraId="49C33602" w14:textId="199F514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0.9833</w:t>
            </w:r>
          </w:p>
        </w:tc>
      </w:tr>
      <w:tr w:rsidR="00983DB2" w:rsidRPr="00F16CE9" w14:paraId="510FD1E9" w14:textId="77777777" w:rsidTr="00760A8B">
        <w:trPr>
          <w:trHeight w:val="300"/>
        </w:trPr>
        <w:tc>
          <w:tcPr>
            <w:tcW w:w="960" w:type="dxa"/>
            <w:tcBorders>
              <w:top w:val="nil"/>
              <w:left w:val="nil"/>
              <w:bottom w:val="nil"/>
              <w:right w:val="nil"/>
            </w:tcBorders>
            <w:shd w:val="clear" w:color="auto" w:fill="auto"/>
            <w:noWrap/>
            <w:vAlign w:val="bottom"/>
            <w:hideMark/>
          </w:tcPr>
          <w:p w14:paraId="363ABA2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w:t>
            </w:r>
          </w:p>
        </w:tc>
        <w:tc>
          <w:tcPr>
            <w:tcW w:w="965" w:type="dxa"/>
            <w:tcBorders>
              <w:top w:val="nil"/>
              <w:left w:val="nil"/>
              <w:bottom w:val="nil"/>
              <w:right w:val="nil"/>
            </w:tcBorders>
            <w:shd w:val="clear" w:color="auto" w:fill="auto"/>
            <w:noWrap/>
            <w:vAlign w:val="bottom"/>
            <w:hideMark/>
          </w:tcPr>
          <w:p w14:paraId="0603CA7A" w14:textId="0BF689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0.1746</w:t>
            </w:r>
          </w:p>
        </w:tc>
        <w:tc>
          <w:tcPr>
            <w:tcW w:w="960" w:type="dxa"/>
            <w:tcBorders>
              <w:top w:val="nil"/>
              <w:left w:val="nil"/>
              <w:bottom w:val="nil"/>
              <w:right w:val="nil"/>
            </w:tcBorders>
            <w:shd w:val="clear" w:color="auto" w:fill="E7E6E6" w:themeFill="background2"/>
            <w:noWrap/>
            <w:vAlign w:val="bottom"/>
            <w:hideMark/>
          </w:tcPr>
          <w:p w14:paraId="5A7B642A" w14:textId="1C886F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0.2667</w:t>
            </w:r>
          </w:p>
        </w:tc>
        <w:tc>
          <w:tcPr>
            <w:tcW w:w="965" w:type="dxa"/>
            <w:tcBorders>
              <w:top w:val="nil"/>
              <w:left w:val="nil"/>
              <w:bottom w:val="nil"/>
              <w:right w:val="nil"/>
            </w:tcBorders>
            <w:shd w:val="clear" w:color="auto" w:fill="auto"/>
            <w:noWrap/>
            <w:vAlign w:val="bottom"/>
            <w:hideMark/>
          </w:tcPr>
          <w:p w14:paraId="4ABE81CA" w14:textId="7494514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0.4591</w:t>
            </w:r>
          </w:p>
        </w:tc>
        <w:tc>
          <w:tcPr>
            <w:tcW w:w="965" w:type="dxa"/>
            <w:tcBorders>
              <w:top w:val="nil"/>
              <w:left w:val="nil"/>
              <w:bottom w:val="nil"/>
              <w:right w:val="nil"/>
            </w:tcBorders>
          </w:tcPr>
          <w:p w14:paraId="33A87BF3"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985F6C1" w14:textId="494D404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0.7793</w:t>
            </w:r>
          </w:p>
        </w:tc>
        <w:tc>
          <w:tcPr>
            <w:tcW w:w="965" w:type="dxa"/>
            <w:tcBorders>
              <w:top w:val="nil"/>
              <w:left w:val="nil"/>
              <w:bottom w:val="nil"/>
              <w:right w:val="nil"/>
            </w:tcBorders>
            <w:shd w:val="clear" w:color="auto" w:fill="auto"/>
            <w:noWrap/>
            <w:vAlign w:val="bottom"/>
            <w:hideMark/>
          </w:tcPr>
          <w:p w14:paraId="735811D1" w14:textId="361115C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0.9778</w:t>
            </w:r>
          </w:p>
        </w:tc>
        <w:tc>
          <w:tcPr>
            <w:tcW w:w="965" w:type="dxa"/>
            <w:tcBorders>
              <w:top w:val="nil"/>
              <w:left w:val="nil"/>
              <w:bottom w:val="nil"/>
              <w:right w:val="nil"/>
            </w:tcBorders>
            <w:shd w:val="clear" w:color="auto" w:fill="auto"/>
            <w:noWrap/>
            <w:vAlign w:val="bottom"/>
            <w:hideMark/>
          </w:tcPr>
          <w:p w14:paraId="14B0789D" w14:textId="395BC1C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C40826F" w14:textId="77777777" w:rsidTr="00983DB2">
        <w:trPr>
          <w:trHeight w:val="300"/>
        </w:trPr>
        <w:tc>
          <w:tcPr>
            <w:tcW w:w="960" w:type="dxa"/>
            <w:tcBorders>
              <w:top w:val="nil"/>
              <w:left w:val="nil"/>
              <w:bottom w:val="nil"/>
              <w:right w:val="nil"/>
            </w:tcBorders>
            <w:shd w:val="clear" w:color="auto" w:fill="auto"/>
            <w:noWrap/>
            <w:vAlign w:val="bottom"/>
            <w:hideMark/>
          </w:tcPr>
          <w:p w14:paraId="66F4BE4B"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w:t>
            </w:r>
          </w:p>
        </w:tc>
        <w:tc>
          <w:tcPr>
            <w:tcW w:w="965" w:type="dxa"/>
            <w:tcBorders>
              <w:top w:val="nil"/>
              <w:left w:val="nil"/>
              <w:bottom w:val="nil"/>
              <w:right w:val="nil"/>
            </w:tcBorders>
            <w:shd w:val="clear" w:color="auto" w:fill="auto"/>
            <w:noWrap/>
            <w:vAlign w:val="bottom"/>
            <w:hideMark/>
          </w:tcPr>
          <w:p w14:paraId="56353D9A" w14:textId="20B1242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0.2008</w:t>
            </w:r>
          </w:p>
        </w:tc>
        <w:tc>
          <w:tcPr>
            <w:tcW w:w="960" w:type="dxa"/>
            <w:tcBorders>
              <w:top w:val="nil"/>
              <w:left w:val="nil"/>
              <w:bottom w:val="nil"/>
              <w:right w:val="nil"/>
            </w:tcBorders>
            <w:shd w:val="clear" w:color="auto" w:fill="auto"/>
            <w:noWrap/>
            <w:vAlign w:val="bottom"/>
            <w:hideMark/>
          </w:tcPr>
          <w:p w14:paraId="53892E89" w14:textId="613B330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0.3167</w:t>
            </w:r>
          </w:p>
        </w:tc>
        <w:tc>
          <w:tcPr>
            <w:tcW w:w="965" w:type="dxa"/>
            <w:tcBorders>
              <w:top w:val="nil"/>
              <w:left w:val="nil"/>
              <w:bottom w:val="nil"/>
              <w:right w:val="nil"/>
            </w:tcBorders>
            <w:shd w:val="clear" w:color="auto" w:fill="auto"/>
            <w:noWrap/>
            <w:vAlign w:val="bottom"/>
            <w:hideMark/>
          </w:tcPr>
          <w:p w14:paraId="50CB25B2" w14:textId="242CD30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0.5717</w:t>
            </w:r>
          </w:p>
        </w:tc>
        <w:tc>
          <w:tcPr>
            <w:tcW w:w="965" w:type="dxa"/>
            <w:tcBorders>
              <w:top w:val="nil"/>
              <w:left w:val="nil"/>
              <w:bottom w:val="nil"/>
              <w:right w:val="nil"/>
            </w:tcBorders>
          </w:tcPr>
          <w:p w14:paraId="0409AD5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C71F508" w14:textId="61A7F90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0.8935</w:t>
            </w:r>
          </w:p>
        </w:tc>
        <w:tc>
          <w:tcPr>
            <w:tcW w:w="965" w:type="dxa"/>
            <w:tcBorders>
              <w:top w:val="nil"/>
              <w:left w:val="nil"/>
              <w:bottom w:val="nil"/>
              <w:right w:val="nil"/>
            </w:tcBorders>
            <w:shd w:val="clear" w:color="auto" w:fill="auto"/>
            <w:noWrap/>
            <w:vAlign w:val="bottom"/>
            <w:hideMark/>
          </w:tcPr>
          <w:p w14:paraId="5AD205CD" w14:textId="001390D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463577C4" w14:textId="457BF20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76FC6C06" w14:textId="77777777" w:rsidTr="00983DB2">
        <w:trPr>
          <w:trHeight w:val="300"/>
        </w:trPr>
        <w:tc>
          <w:tcPr>
            <w:tcW w:w="960" w:type="dxa"/>
            <w:tcBorders>
              <w:top w:val="nil"/>
              <w:left w:val="nil"/>
              <w:bottom w:val="nil"/>
              <w:right w:val="nil"/>
            </w:tcBorders>
            <w:shd w:val="clear" w:color="auto" w:fill="auto"/>
            <w:noWrap/>
            <w:vAlign w:val="bottom"/>
            <w:hideMark/>
          </w:tcPr>
          <w:p w14:paraId="21D882D7"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w:t>
            </w:r>
          </w:p>
        </w:tc>
        <w:tc>
          <w:tcPr>
            <w:tcW w:w="965" w:type="dxa"/>
            <w:tcBorders>
              <w:top w:val="nil"/>
              <w:left w:val="nil"/>
              <w:bottom w:val="nil"/>
              <w:right w:val="nil"/>
            </w:tcBorders>
            <w:shd w:val="clear" w:color="auto" w:fill="auto"/>
            <w:noWrap/>
            <w:vAlign w:val="bottom"/>
            <w:hideMark/>
          </w:tcPr>
          <w:p w14:paraId="0A203385" w14:textId="073A473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0.2077</w:t>
            </w:r>
          </w:p>
        </w:tc>
        <w:tc>
          <w:tcPr>
            <w:tcW w:w="960" w:type="dxa"/>
            <w:tcBorders>
              <w:top w:val="nil"/>
              <w:left w:val="nil"/>
              <w:bottom w:val="nil"/>
              <w:right w:val="nil"/>
            </w:tcBorders>
            <w:shd w:val="clear" w:color="auto" w:fill="auto"/>
            <w:noWrap/>
            <w:vAlign w:val="bottom"/>
            <w:hideMark/>
          </w:tcPr>
          <w:p w14:paraId="10653EC0" w14:textId="448E08D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0.352</w:t>
            </w:r>
          </w:p>
        </w:tc>
        <w:tc>
          <w:tcPr>
            <w:tcW w:w="965" w:type="dxa"/>
            <w:tcBorders>
              <w:top w:val="nil"/>
              <w:left w:val="nil"/>
              <w:bottom w:val="nil"/>
              <w:right w:val="nil"/>
            </w:tcBorders>
            <w:shd w:val="clear" w:color="auto" w:fill="auto"/>
            <w:noWrap/>
            <w:vAlign w:val="bottom"/>
            <w:hideMark/>
          </w:tcPr>
          <w:p w14:paraId="1724FF87" w14:textId="6EA8E65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0.6587</w:t>
            </w:r>
          </w:p>
        </w:tc>
        <w:tc>
          <w:tcPr>
            <w:tcW w:w="965" w:type="dxa"/>
            <w:tcBorders>
              <w:top w:val="nil"/>
              <w:left w:val="nil"/>
              <w:bottom w:val="nil"/>
              <w:right w:val="nil"/>
            </w:tcBorders>
          </w:tcPr>
          <w:p w14:paraId="42AB2B34"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16BA53B" w14:textId="024C42C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0.9482</w:t>
            </w:r>
          </w:p>
        </w:tc>
        <w:tc>
          <w:tcPr>
            <w:tcW w:w="965" w:type="dxa"/>
            <w:tcBorders>
              <w:top w:val="nil"/>
              <w:left w:val="nil"/>
              <w:bottom w:val="nil"/>
              <w:right w:val="nil"/>
            </w:tcBorders>
            <w:shd w:val="clear" w:color="auto" w:fill="auto"/>
            <w:noWrap/>
            <w:vAlign w:val="bottom"/>
            <w:hideMark/>
          </w:tcPr>
          <w:p w14:paraId="19AE6AFA" w14:textId="058F487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34AC88B" w14:textId="06C4AA5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23AD5C2" w14:textId="77777777" w:rsidTr="00983DB2">
        <w:trPr>
          <w:trHeight w:val="300"/>
        </w:trPr>
        <w:tc>
          <w:tcPr>
            <w:tcW w:w="960" w:type="dxa"/>
            <w:tcBorders>
              <w:top w:val="nil"/>
              <w:left w:val="nil"/>
              <w:bottom w:val="nil"/>
              <w:right w:val="nil"/>
            </w:tcBorders>
            <w:shd w:val="clear" w:color="auto" w:fill="auto"/>
            <w:noWrap/>
            <w:vAlign w:val="bottom"/>
            <w:hideMark/>
          </w:tcPr>
          <w:p w14:paraId="4CC91D83"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5</w:t>
            </w:r>
          </w:p>
        </w:tc>
        <w:tc>
          <w:tcPr>
            <w:tcW w:w="965" w:type="dxa"/>
            <w:tcBorders>
              <w:top w:val="nil"/>
              <w:left w:val="nil"/>
              <w:bottom w:val="nil"/>
              <w:right w:val="nil"/>
            </w:tcBorders>
            <w:shd w:val="clear" w:color="auto" w:fill="auto"/>
            <w:noWrap/>
            <w:vAlign w:val="bottom"/>
            <w:hideMark/>
          </w:tcPr>
          <w:p w14:paraId="5A7E03D4" w14:textId="2F4ECBE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0.2287</w:t>
            </w:r>
          </w:p>
        </w:tc>
        <w:tc>
          <w:tcPr>
            <w:tcW w:w="960" w:type="dxa"/>
            <w:tcBorders>
              <w:top w:val="nil"/>
              <w:left w:val="nil"/>
              <w:bottom w:val="nil"/>
              <w:right w:val="nil"/>
            </w:tcBorders>
            <w:shd w:val="clear" w:color="auto" w:fill="auto"/>
            <w:noWrap/>
            <w:vAlign w:val="bottom"/>
            <w:hideMark/>
          </w:tcPr>
          <w:p w14:paraId="2F65C2AB" w14:textId="446E22A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0.3897</w:t>
            </w:r>
          </w:p>
        </w:tc>
        <w:tc>
          <w:tcPr>
            <w:tcW w:w="965" w:type="dxa"/>
            <w:tcBorders>
              <w:top w:val="nil"/>
              <w:left w:val="nil"/>
              <w:bottom w:val="nil"/>
              <w:right w:val="nil"/>
            </w:tcBorders>
            <w:shd w:val="clear" w:color="auto" w:fill="auto"/>
            <w:noWrap/>
            <w:vAlign w:val="bottom"/>
            <w:hideMark/>
          </w:tcPr>
          <w:p w14:paraId="6DE9EE1D" w14:textId="572F262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0.7194</w:t>
            </w:r>
          </w:p>
        </w:tc>
        <w:tc>
          <w:tcPr>
            <w:tcW w:w="965" w:type="dxa"/>
            <w:tcBorders>
              <w:top w:val="nil"/>
              <w:left w:val="nil"/>
              <w:bottom w:val="nil"/>
              <w:right w:val="nil"/>
            </w:tcBorders>
          </w:tcPr>
          <w:p w14:paraId="5054CC64"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260C020" w14:textId="3BA5525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0.9748</w:t>
            </w:r>
          </w:p>
        </w:tc>
        <w:tc>
          <w:tcPr>
            <w:tcW w:w="965" w:type="dxa"/>
            <w:tcBorders>
              <w:top w:val="nil"/>
              <w:left w:val="nil"/>
              <w:bottom w:val="nil"/>
              <w:right w:val="nil"/>
            </w:tcBorders>
            <w:shd w:val="clear" w:color="auto" w:fill="auto"/>
            <w:noWrap/>
            <w:vAlign w:val="bottom"/>
            <w:hideMark/>
          </w:tcPr>
          <w:p w14:paraId="14B7738E" w14:textId="40F1A0A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CD8BF96" w14:textId="07BD66C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5D2B7713" w14:textId="77777777" w:rsidTr="00983DB2">
        <w:trPr>
          <w:trHeight w:val="300"/>
        </w:trPr>
        <w:tc>
          <w:tcPr>
            <w:tcW w:w="960" w:type="dxa"/>
            <w:tcBorders>
              <w:top w:val="nil"/>
              <w:left w:val="nil"/>
              <w:bottom w:val="nil"/>
              <w:right w:val="nil"/>
            </w:tcBorders>
            <w:shd w:val="clear" w:color="auto" w:fill="auto"/>
            <w:noWrap/>
            <w:vAlign w:val="bottom"/>
            <w:hideMark/>
          </w:tcPr>
          <w:p w14:paraId="2627150C"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6</w:t>
            </w:r>
          </w:p>
        </w:tc>
        <w:tc>
          <w:tcPr>
            <w:tcW w:w="965" w:type="dxa"/>
            <w:tcBorders>
              <w:top w:val="nil"/>
              <w:left w:val="nil"/>
              <w:bottom w:val="nil"/>
              <w:right w:val="nil"/>
            </w:tcBorders>
            <w:shd w:val="clear" w:color="auto" w:fill="auto"/>
            <w:noWrap/>
            <w:vAlign w:val="bottom"/>
            <w:hideMark/>
          </w:tcPr>
          <w:p w14:paraId="445F2F39" w14:textId="23368CB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0.2510</w:t>
            </w:r>
          </w:p>
        </w:tc>
        <w:tc>
          <w:tcPr>
            <w:tcW w:w="960" w:type="dxa"/>
            <w:tcBorders>
              <w:top w:val="nil"/>
              <w:left w:val="nil"/>
              <w:bottom w:val="nil"/>
              <w:right w:val="nil"/>
            </w:tcBorders>
            <w:shd w:val="clear" w:color="auto" w:fill="auto"/>
            <w:noWrap/>
            <w:vAlign w:val="bottom"/>
            <w:hideMark/>
          </w:tcPr>
          <w:p w14:paraId="12A38197" w14:textId="478CB15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0.4336</w:t>
            </w:r>
          </w:p>
        </w:tc>
        <w:tc>
          <w:tcPr>
            <w:tcW w:w="965" w:type="dxa"/>
            <w:tcBorders>
              <w:top w:val="nil"/>
              <w:left w:val="nil"/>
              <w:bottom w:val="nil"/>
              <w:right w:val="nil"/>
            </w:tcBorders>
            <w:shd w:val="clear" w:color="auto" w:fill="auto"/>
            <w:noWrap/>
            <w:vAlign w:val="bottom"/>
            <w:hideMark/>
          </w:tcPr>
          <w:p w14:paraId="25AF3634" w14:textId="7CC4D4F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0.7842</w:t>
            </w:r>
          </w:p>
        </w:tc>
        <w:tc>
          <w:tcPr>
            <w:tcW w:w="965" w:type="dxa"/>
            <w:tcBorders>
              <w:top w:val="nil"/>
              <w:left w:val="nil"/>
              <w:bottom w:val="nil"/>
              <w:right w:val="nil"/>
            </w:tcBorders>
          </w:tcPr>
          <w:p w14:paraId="7604BA39"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DBF3325" w14:textId="6031EAA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0.9899</w:t>
            </w:r>
          </w:p>
        </w:tc>
        <w:tc>
          <w:tcPr>
            <w:tcW w:w="965" w:type="dxa"/>
            <w:tcBorders>
              <w:top w:val="nil"/>
              <w:left w:val="nil"/>
              <w:bottom w:val="nil"/>
              <w:right w:val="nil"/>
            </w:tcBorders>
            <w:shd w:val="clear" w:color="auto" w:fill="auto"/>
            <w:noWrap/>
            <w:vAlign w:val="bottom"/>
            <w:hideMark/>
          </w:tcPr>
          <w:p w14:paraId="3B19EC81" w14:textId="34953A1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C92F770" w14:textId="1EB8F47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DE79762" w14:textId="77777777" w:rsidTr="00983DB2">
        <w:trPr>
          <w:trHeight w:val="300"/>
        </w:trPr>
        <w:tc>
          <w:tcPr>
            <w:tcW w:w="960" w:type="dxa"/>
            <w:tcBorders>
              <w:top w:val="nil"/>
              <w:left w:val="nil"/>
              <w:bottom w:val="nil"/>
              <w:right w:val="nil"/>
            </w:tcBorders>
            <w:shd w:val="clear" w:color="auto" w:fill="auto"/>
            <w:noWrap/>
            <w:vAlign w:val="bottom"/>
            <w:hideMark/>
          </w:tcPr>
          <w:p w14:paraId="6784099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7</w:t>
            </w:r>
          </w:p>
        </w:tc>
        <w:tc>
          <w:tcPr>
            <w:tcW w:w="965" w:type="dxa"/>
            <w:tcBorders>
              <w:top w:val="nil"/>
              <w:left w:val="nil"/>
              <w:bottom w:val="nil"/>
              <w:right w:val="nil"/>
            </w:tcBorders>
            <w:shd w:val="clear" w:color="auto" w:fill="auto"/>
            <w:noWrap/>
            <w:vAlign w:val="bottom"/>
            <w:hideMark/>
          </w:tcPr>
          <w:p w14:paraId="4F71B396" w14:textId="29DE0B4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0.2585</w:t>
            </w:r>
          </w:p>
        </w:tc>
        <w:tc>
          <w:tcPr>
            <w:tcW w:w="960" w:type="dxa"/>
            <w:tcBorders>
              <w:top w:val="nil"/>
              <w:left w:val="nil"/>
              <w:bottom w:val="nil"/>
              <w:right w:val="nil"/>
            </w:tcBorders>
            <w:shd w:val="clear" w:color="auto" w:fill="auto"/>
            <w:noWrap/>
            <w:vAlign w:val="bottom"/>
            <w:hideMark/>
          </w:tcPr>
          <w:p w14:paraId="58035C61" w14:textId="57E0ADD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0.4710</w:t>
            </w:r>
          </w:p>
        </w:tc>
        <w:tc>
          <w:tcPr>
            <w:tcW w:w="965" w:type="dxa"/>
            <w:tcBorders>
              <w:top w:val="nil"/>
              <w:left w:val="nil"/>
              <w:bottom w:val="nil"/>
              <w:right w:val="nil"/>
            </w:tcBorders>
            <w:shd w:val="clear" w:color="auto" w:fill="auto"/>
            <w:noWrap/>
            <w:vAlign w:val="bottom"/>
            <w:hideMark/>
          </w:tcPr>
          <w:p w14:paraId="13FBDBBE" w14:textId="22AEF89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0.8336</w:t>
            </w:r>
          </w:p>
        </w:tc>
        <w:tc>
          <w:tcPr>
            <w:tcW w:w="965" w:type="dxa"/>
            <w:tcBorders>
              <w:top w:val="nil"/>
              <w:left w:val="nil"/>
              <w:bottom w:val="nil"/>
              <w:right w:val="nil"/>
            </w:tcBorders>
          </w:tcPr>
          <w:p w14:paraId="0FFA3A3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029CE15" w14:textId="2E69129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0.9953</w:t>
            </w:r>
          </w:p>
        </w:tc>
        <w:tc>
          <w:tcPr>
            <w:tcW w:w="965" w:type="dxa"/>
            <w:tcBorders>
              <w:top w:val="nil"/>
              <w:left w:val="nil"/>
              <w:bottom w:val="nil"/>
              <w:right w:val="nil"/>
            </w:tcBorders>
            <w:shd w:val="clear" w:color="auto" w:fill="auto"/>
            <w:noWrap/>
            <w:vAlign w:val="bottom"/>
            <w:hideMark/>
          </w:tcPr>
          <w:p w14:paraId="1ED3CF1A" w14:textId="00C9767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EBCD942" w14:textId="7E4316C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23FCF2A1" w14:textId="77777777" w:rsidTr="00983DB2">
        <w:trPr>
          <w:trHeight w:val="300"/>
        </w:trPr>
        <w:tc>
          <w:tcPr>
            <w:tcW w:w="960" w:type="dxa"/>
            <w:tcBorders>
              <w:top w:val="nil"/>
              <w:left w:val="nil"/>
              <w:bottom w:val="nil"/>
              <w:right w:val="nil"/>
            </w:tcBorders>
            <w:shd w:val="clear" w:color="auto" w:fill="auto"/>
            <w:noWrap/>
            <w:vAlign w:val="bottom"/>
            <w:hideMark/>
          </w:tcPr>
          <w:p w14:paraId="68A785B5"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8</w:t>
            </w:r>
          </w:p>
        </w:tc>
        <w:tc>
          <w:tcPr>
            <w:tcW w:w="965" w:type="dxa"/>
            <w:tcBorders>
              <w:top w:val="nil"/>
              <w:left w:val="nil"/>
              <w:bottom w:val="nil"/>
              <w:right w:val="nil"/>
            </w:tcBorders>
            <w:shd w:val="clear" w:color="auto" w:fill="auto"/>
            <w:noWrap/>
            <w:vAlign w:val="bottom"/>
            <w:hideMark/>
          </w:tcPr>
          <w:p w14:paraId="7DC15B60" w14:textId="12E584A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0.2801</w:t>
            </w:r>
          </w:p>
        </w:tc>
        <w:tc>
          <w:tcPr>
            <w:tcW w:w="960" w:type="dxa"/>
            <w:tcBorders>
              <w:top w:val="nil"/>
              <w:left w:val="nil"/>
              <w:bottom w:val="nil"/>
              <w:right w:val="nil"/>
            </w:tcBorders>
            <w:shd w:val="clear" w:color="auto" w:fill="auto"/>
            <w:noWrap/>
            <w:vAlign w:val="bottom"/>
            <w:hideMark/>
          </w:tcPr>
          <w:p w14:paraId="7DDB5DEB" w14:textId="5C83489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0.5136</w:t>
            </w:r>
          </w:p>
        </w:tc>
        <w:tc>
          <w:tcPr>
            <w:tcW w:w="965" w:type="dxa"/>
            <w:tcBorders>
              <w:top w:val="nil"/>
              <w:left w:val="nil"/>
              <w:bottom w:val="nil"/>
              <w:right w:val="nil"/>
            </w:tcBorders>
            <w:shd w:val="clear" w:color="auto" w:fill="auto"/>
            <w:noWrap/>
            <w:vAlign w:val="bottom"/>
            <w:hideMark/>
          </w:tcPr>
          <w:p w14:paraId="63AEFDE0" w14:textId="3106FF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0.8709</w:t>
            </w:r>
          </w:p>
        </w:tc>
        <w:tc>
          <w:tcPr>
            <w:tcW w:w="965" w:type="dxa"/>
            <w:tcBorders>
              <w:top w:val="nil"/>
              <w:left w:val="nil"/>
              <w:bottom w:val="nil"/>
              <w:right w:val="nil"/>
            </w:tcBorders>
          </w:tcPr>
          <w:p w14:paraId="43FF020F"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B4E5DCE" w14:textId="0D990FC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0.9979</w:t>
            </w:r>
          </w:p>
        </w:tc>
        <w:tc>
          <w:tcPr>
            <w:tcW w:w="965" w:type="dxa"/>
            <w:tcBorders>
              <w:top w:val="nil"/>
              <w:left w:val="nil"/>
              <w:bottom w:val="nil"/>
              <w:right w:val="nil"/>
            </w:tcBorders>
            <w:shd w:val="clear" w:color="auto" w:fill="auto"/>
            <w:noWrap/>
            <w:vAlign w:val="bottom"/>
            <w:hideMark/>
          </w:tcPr>
          <w:p w14:paraId="1871831A" w14:textId="08FCB4F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5BF3910" w14:textId="4E4450B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28575B1B" w14:textId="77777777" w:rsidTr="00983DB2">
        <w:trPr>
          <w:trHeight w:val="300"/>
        </w:trPr>
        <w:tc>
          <w:tcPr>
            <w:tcW w:w="960" w:type="dxa"/>
            <w:tcBorders>
              <w:top w:val="nil"/>
              <w:left w:val="nil"/>
              <w:bottom w:val="nil"/>
              <w:right w:val="nil"/>
            </w:tcBorders>
            <w:shd w:val="clear" w:color="auto" w:fill="auto"/>
            <w:noWrap/>
            <w:vAlign w:val="bottom"/>
            <w:hideMark/>
          </w:tcPr>
          <w:p w14:paraId="39F4DFD5"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9</w:t>
            </w:r>
          </w:p>
        </w:tc>
        <w:tc>
          <w:tcPr>
            <w:tcW w:w="965" w:type="dxa"/>
            <w:tcBorders>
              <w:top w:val="nil"/>
              <w:left w:val="nil"/>
              <w:bottom w:val="nil"/>
              <w:right w:val="nil"/>
            </w:tcBorders>
            <w:shd w:val="clear" w:color="auto" w:fill="auto"/>
            <w:noWrap/>
            <w:vAlign w:val="bottom"/>
            <w:hideMark/>
          </w:tcPr>
          <w:p w14:paraId="023BC3F3" w14:textId="32EF11D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0.2984</w:t>
            </w:r>
          </w:p>
        </w:tc>
        <w:tc>
          <w:tcPr>
            <w:tcW w:w="960" w:type="dxa"/>
            <w:tcBorders>
              <w:top w:val="nil"/>
              <w:left w:val="nil"/>
              <w:bottom w:val="nil"/>
              <w:right w:val="nil"/>
            </w:tcBorders>
            <w:shd w:val="clear" w:color="auto" w:fill="auto"/>
            <w:noWrap/>
            <w:vAlign w:val="bottom"/>
            <w:hideMark/>
          </w:tcPr>
          <w:p w14:paraId="49D90563" w14:textId="4834C9E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0.5298</w:t>
            </w:r>
          </w:p>
        </w:tc>
        <w:tc>
          <w:tcPr>
            <w:tcW w:w="965" w:type="dxa"/>
            <w:tcBorders>
              <w:top w:val="nil"/>
              <w:left w:val="nil"/>
              <w:bottom w:val="nil"/>
              <w:right w:val="nil"/>
            </w:tcBorders>
            <w:shd w:val="clear" w:color="auto" w:fill="auto"/>
            <w:noWrap/>
            <w:vAlign w:val="bottom"/>
            <w:hideMark/>
          </w:tcPr>
          <w:p w14:paraId="25B08514" w14:textId="3DB734F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0.8945</w:t>
            </w:r>
          </w:p>
        </w:tc>
        <w:tc>
          <w:tcPr>
            <w:tcW w:w="965" w:type="dxa"/>
            <w:tcBorders>
              <w:top w:val="nil"/>
              <w:left w:val="nil"/>
              <w:bottom w:val="nil"/>
              <w:right w:val="nil"/>
            </w:tcBorders>
          </w:tcPr>
          <w:p w14:paraId="54C59AF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FEE2023" w14:textId="28FEDF3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D53D0AE" w14:textId="215378E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437987B1" w14:textId="6A7E0FF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78AF465" w14:textId="77777777" w:rsidTr="00983DB2">
        <w:trPr>
          <w:trHeight w:val="300"/>
        </w:trPr>
        <w:tc>
          <w:tcPr>
            <w:tcW w:w="960" w:type="dxa"/>
            <w:tcBorders>
              <w:top w:val="nil"/>
              <w:left w:val="nil"/>
              <w:bottom w:val="nil"/>
              <w:right w:val="nil"/>
            </w:tcBorders>
            <w:shd w:val="clear" w:color="auto" w:fill="auto"/>
            <w:noWrap/>
            <w:vAlign w:val="bottom"/>
            <w:hideMark/>
          </w:tcPr>
          <w:p w14:paraId="3A4EF16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10</w:t>
            </w:r>
          </w:p>
        </w:tc>
        <w:tc>
          <w:tcPr>
            <w:tcW w:w="965" w:type="dxa"/>
            <w:tcBorders>
              <w:top w:val="nil"/>
              <w:left w:val="nil"/>
              <w:bottom w:val="nil"/>
              <w:right w:val="nil"/>
            </w:tcBorders>
            <w:shd w:val="clear" w:color="auto" w:fill="auto"/>
            <w:noWrap/>
            <w:vAlign w:val="bottom"/>
            <w:hideMark/>
          </w:tcPr>
          <w:p w14:paraId="0190BB8B" w14:textId="620F92A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0.3035</w:t>
            </w:r>
          </w:p>
        </w:tc>
        <w:tc>
          <w:tcPr>
            <w:tcW w:w="960" w:type="dxa"/>
            <w:tcBorders>
              <w:top w:val="nil"/>
              <w:left w:val="nil"/>
              <w:bottom w:val="nil"/>
              <w:right w:val="nil"/>
            </w:tcBorders>
            <w:shd w:val="clear" w:color="auto" w:fill="auto"/>
            <w:noWrap/>
            <w:vAlign w:val="bottom"/>
            <w:hideMark/>
          </w:tcPr>
          <w:p w14:paraId="287767EA" w14:textId="7DED8AF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0.5702</w:t>
            </w:r>
          </w:p>
        </w:tc>
        <w:tc>
          <w:tcPr>
            <w:tcW w:w="965" w:type="dxa"/>
            <w:tcBorders>
              <w:top w:val="nil"/>
              <w:left w:val="nil"/>
              <w:bottom w:val="nil"/>
              <w:right w:val="nil"/>
            </w:tcBorders>
            <w:shd w:val="clear" w:color="auto" w:fill="auto"/>
            <w:noWrap/>
            <w:vAlign w:val="bottom"/>
            <w:hideMark/>
          </w:tcPr>
          <w:p w14:paraId="07DA3A21" w14:textId="3AE9DD52"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0.9178</w:t>
            </w:r>
          </w:p>
        </w:tc>
        <w:tc>
          <w:tcPr>
            <w:tcW w:w="965" w:type="dxa"/>
            <w:tcBorders>
              <w:top w:val="nil"/>
              <w:left w:val="nil"/>
              <w:bottom w:val="nil"/>
              <w:right w:val="nil"/>
            </w:tcBorders>
          </w:tcPr>
          <w:p w14:paraId="629CFC49"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59F4B2DB" w14:textId="3BD7D89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1B7E59DC" w14:textId="45F1135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94A0411" w14:textId="70D38AC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3DD3C7F" w14:textId="77777777" w:rsidTr="00983DB2">
        <w:trPr>
          <w:trHeight w:val="300"/>
        </w:trPr>
        <w:tc>
          <w:tcPr>
            <w:tcW w:w="960" w:type="dxa"/>
            <w:tcBorders>
              <w:top w:val="nil"/>
              <w:left w:val="nil"/>
              <w:bottom w:val="nil"/>
              <w:right w:val="nil"/>
            </w:tcBorders>
            <w:shd w:val="clear" w:color="auto" w:fill="auto"/>
            <w:noWrap/>
            <w:vAlign w:val="bottom"/>
            <w:hideMark/>
          </w:tcPr>
          <w:p w14:paraId="78CE6F99"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=15</w:t>
            </w:r>
          </w:p>
        </w:tc>
        <w:tc>
          <w:tcPr>
            <w:tcW w:w="965" w:type="dxa"/>
            <w:tcBorders>
              <w:top w:val="nil"/>
              <w:left w:val="nil"/>
              <w:bottom w:val="nil"/>
              <w:right w:val="nil"/>
            </w:tcBorders>
            <w:shd w:val="clear" w:color="auto" w:fill="auto"/>
            <w:noWrap/>
            <w:vAlign w:val="bottom"/>
            <w:hideMark/>
          </w:tcPr>
          <w:p w14:paraId="229C4788" w14:textId="0439CC6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0.3624</w:t>
            </w:r>
          </w:p>
        </w:tc>
        <w:tc>
          <w:tcPr>
            <w:tcW w:w="960" w:type="dxa"/>
            <w:tcBorders>
              <w:top w:val="nil"/>
              <w:left w:val="nil"/>
              <w:bottom w:val="nil"/>
              <w:right w:val="nil"/>
            </w:tcBorders>
            <w:shd w:val="clear" w:color="auto" w:fill="auto"/>
            <w:noWrap/>
            <w:vAlign w:val="bottom"/>
            <w:hideMark/>
          </w:tcPr>
          <w:p w14:paraId="6070E520" w14:textId="3A803C9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0.6912</w:t>
            </w:r>
          </w:p>
        </w:tc>
        <w:tc>
          <w:tcPr>
            <w:tcW w:w="965" w:type="dxa"/>
            <w:tcBorders>
              <w:top w:val="nil"/>
              <w:left w:val="nil"/>
              <w:bottom w:val="nil"/>
              <w:right w:val="nil"/>
            </w:tcBorders>
            <w:shd w:val="clear" w:color="auto" w:fill="auto"/>
            <w:noWrap/>
            <w:vAlign w:val="bottom"/>
            <w:hideMark/>
          </w:tcPr>
          <w:p w14:paraId="6612E9B8" w14:textId="14736DC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0.9798</w:t>
            </w:r>
          </w:p>
        </w:tc>
        <w:tc>
          <w:tcPr>
            <w:tcW w:w="965" w:type="dxa"/>
            <w:tcBorders>
              <w:top w:val="nil"/>
              <w:left w:val="nil"/>
              <w:bottom w:val="nil"/>
              <w:right w:val="nil"/>
            </w:tcBorders>
          </w:tcPr>
          <w:p w14:paraId="523F76A3"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E9D23A9" w14:textId="3B8757C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D6E1935" w14:textId="1B70E12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3C9E830" w14:textId="5E001CE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18DE409E" w14:textId="77777777" w:rsidTr="00983DB2">
        <w:trPr>
          <w:trHeight w:val="300"/>
        </w:trPr>
        <w:tc>
          <w:tcPr>
            <w:tcW w:w="960" w:type="dxa"/>
            <w:tcBorders>
              <w:top w:val="nil"/>
              <w:left w:val="nil"/>
              <w:bottom w:val="nil"/>
              <w:right w:val="nil"/>
            </w:tcBorders>
            <w:shd w:val="clear" w:color="auto" w:fill="auto"/>
            <w:noWrap/>
            <w:vAlign w:val="bottom"/>
            <w:hideMark/>
          </w:tcPr>
          <w:p w14:paraId="3966C3C8"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20</w:t>
            </w:r>
          </w:p>
        </w:tc>
        <w:tc>
          <w:tcPr>
            <w:tcW w:w="965" w:type="dxa"/>
            <w:tcBorders>
              <w:top w:val="nil"/>
              <w:left w:val="nil"/>
              <w:bottom w:val="nil"/>
              <w:right w:val="nil"/>
            </w:tcBorders>
            <w:shd w:val="clear" w:color="auto" w:fill="auto"/>
            <w:noWrap/>
            <w:vAlign w:val="bottom"/>
            <w:hideMark/>
          </w:tcPr>
          <w:p w14:paraId="36719BDC" w14:textId="638B61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0.4291</w:t>
            </w:r>
          </w:p>
        </w:tc>
        <w:tc>
          <w:tcPr>
            <w:tcW w:w="960" w:type="dxa"/>
            <w:tcBorders>
              <w:top w:val="nil"/>
              <w:left w:val="nil"/>
              <w:bottom w:val="nil"/>
              <w:right w:val="nil"/>
            </w:tcBorders>
            <w:shd w:val="clear" w:color="auto" w:fill="auto"/>
            <w:noWrap/>
            <w:vAlign w:val="bottom"/>
            <w:hideMark/>
          </w:tcPr>
          <w:p w14:paraId="3F751659" w14:textId="7470E689"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0.7804</w:t>
            </w:r>
          </w:p>
        </w:tc>
        <w:tc>
          <w:tcPr>
            <w:tcW w:w="965" w:type="dxa"/>
            <w:tcBorders>
              <w:top w:val="nil"/>
              <w:left w:val="nil"/>
              <w:bottom w:val="nil"/>
              <w:right w:val="nil"/>
            </w:tcBorders>
            <w:shd w:val="clear" w:color="auto" w:fill="auto"/>
            <w:noWrap/>
            <w:vAlign w:val="bottom"/>
            <w:hideMark/>
          </w:tcPr>
          <w:p w14:paraId="09E71C7E" w14:textId="51723C7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0.9958</w:t>
            </w:r>
          </w:p>
        </w:tc>
        <w:tc>
          <w:tcPr>
            <w:tcW w:w="965" w:type="dxa"/>
            <w:tcBorders>
              <w:top w:val="nil"/>
              <w:left w:val="nil"/>
              <w:bottom w:val="nil"/>
              <w:right w:val="nil"/>
            </w:tcBorders>
          </w:tcPr>
          <w:p w14:paraId="77C7BF3F"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3CBE2E" w14:textId="67B7230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F58AB39" w14:textId="12CC970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7AD929C" w14:textId="777D91DB"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574EB553" w14:textId="77777777" w:rsidTr="00983DB2">
        <w:trPr>
          <w:trHeight w:val="300"/>
        </w:trPr>
        <w:tc>
          <w:tcPr>
            <w:tcW w:w="960" w:type="dxa"/>
            <w:tcBorders>
              <w:top w:val="nil"/>
              <w:left w:val="nil"/>
              <w:bottom w:val="nil"/>
              <w:right w:val="nil"/>
            </w:tcBorders>
            <w:shd w:val="clear" w:color="auto" w:fill="auto"/>
            <w:noWrap/>
            <w:vAlign w:val="bottom"/>
            <w:hideMark/>
          </w:tcPr>
          <w:p w14:paraId="2161ADFD"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25</w:t>
            </w:r>
          </w:p>
        </w:tc>
        <w:tc>
          <w:tcPr>
            <w:tcW w:w="965" w:type="dxa"/>
            <w:tcBorders>
              <w:top w:val="nil"/>
              <w:left w:val="nil"/>
              <w:bottom w:val="nil"/>
              <w:right w:val="nil"/>
            </w:tcBorders>
            <w:shd w:val="clear" w:color="auto" w:fill="auto"/>
            <w:noWrap/>
            <w:vAlign w:val="bottom"/>
            <w:hideMark/>
          </w:tcPr>
          <w:p w14:paraId="3B5C8C6A" w14:textId="7A9BA60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0.4898</w:t>
            </w:r>
          </w:p>
        </w:tc>
        <w:tc>
          <w:tcPr>
            <w:tcW w:w="960" w:type="dxa"/>
            <w:tcBorders>
              <w:top w:val="nil"/>
              <w:left w:val="nil"/>
              <w:bottom w:val="nil"/>
              <w:right w:val="nil"/>
            </w:tcBorders>
            <w:shd w:val="clear" w:color="auto" w:fill="auto"/>
            <w:noWrap/>
            <w:vAlign w:val="bottom"/>
            <w:hideMark/>
          </w:tcPr>
          <w:p w14:paraId="68839F9D" w14:textId="2F5075A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0.852</w:t>
            </w:r>
          </w:p>
        </w:tc>
        <w:tc>
          <w:tcPr>
            <w:tcW w:w="965" w:type="dxa"/>
            <w:tcBorders>
              <w:top w:val="nil"/>
              <w:left w:val="nil"/>
              <w:bottom w:val="nil"/>
              <w:right w:val="nil"/>
            </w:tcBorders>
            <w:shd w:val="clear" w:color="auto" w:fill="auto"/>
            <w:noWrap/>
            <w:vAlign w:val="bottom"/>
            <w:hideMark/>
          </w:tcPr>
          <w:p w14:paraId="1C8F3376" w14:textId="5CC0F86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0.9995</w:t>
            </w:r>
          </w:p>
        </w:tc>
        <w:tc>
          <w:tcPr>
            <w:tcW w:w="965" w:type="dxa"/>
            <w:tcBorders>
              <w:top w:val="nil"/>
              <w:left w:val="nil"/>
              <w:bottom w:val="nil"/>
              <w:right w:val="nil"/>
            </w:tcBorders>
          </w:tcPr>
          <w:p w14:paraId="4B316F8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CB5FF26" w14:textId="4500CFD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2D0A2102" w14:textId="0BA730A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78A11926" w14:textId="6B27DD1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07BE28C7" w14:textId="77777777" w:rsidTr="00983DB2">
        <w:trPr>
          <w:trHeight w:val="300"/>
        </w:trPr>
        <w:tc>
          <w:tcPr>
            <w:tcW w:w="960" w:type="dxa"/>
            <w:tcBorders>
              <w:top w:val="nil"/>
              <w:left w:val="nil"/>
              <w:bottom w:val="nil"/>
              <w:right w:val="nil"/>
            </w:tcBorders>
            <w:shd w:val="clear" w:color="auto" w:fill="auto"/>
            <w:noWrap/>
            <w:vAlign w:val="bottom"/>
            <w:hideMark/>
          </w:tcPr>
          <w:p w14:paraId="018F0800"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30</w:t>
            </w:r>
          </w:p>
        </w:tc>
        <w:tc>
          <w:tcPr>
            <w:tcW w:w="965" w:type="dxa"/>
            <w:tcBorders>
              <w:top w:val="nil"/>
              <w:left w:val="nil"/>
              <w:bottom w:val="nil"/>
              <w:right w:val="nil"/>
            </w:tcBorders>
            <w:shd w:val="clear" w:color="auto" w:fill="auto"/>
            <w:noWrap/>
            <w:vAlign w:val="bottom"/>
            <w:hideMark/>
          </w:tcPr>
          <w:p w14:paraId="6732891E" w14:textId="3B4AD0E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0.5308</w:t>
            </w:r>
          </w:p>
        </w:tc>
        <w:tc>
          <w:tcPr>
            <w:tcW w:w="960" w:type="dxa"/>
            <w:tcBorders>
              <w:top w:val="nil"/>
              <w:left w:val="nil"/>
              <w:bottom w:val="nil"/>
              <w:right w:val="nil"/>
            </w:tcBorders>
            <w:shd w:val="clear" w:color="auto" w:fill="auto"/>
            <w:noWrap/>
            <w:vAlign w:val="bottom"/>
            <w:hideMark/>
          </w:tcPr>
          <w:p w14:paraId="18C328AE" w14:textId="01ACE02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0.8936</w:t>
            </w:r>
          </w:p>
        </w:tc>
        <w:tc>
          <w:tcPr>
            <w:tcW w:w="965" w:type="dxa"/>
            <w:tcBorders>
              <w:top w:val="nil"/>
              <w:left w:val="nil"/>
              <w:bottom w:val="nil"/>
              <w:right w:val="nil"/>
            </w:tcBorders>
            <w:shd w:val="clear" w:color="auto" w:fill="auto"/>
            <w:noWrap/>
            <w:vAlign w:val="bottom"/>
            <w:hideMark/>
          </w:tcPr>
          <w:p w14:paraId="11FC65EB" w14:textId="40E849E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58675046"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DE9F85" w14:textId="429139E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99A7F2A" w14:textId="5EF537A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670D63E5" w14:textId="35506DF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16C5B543" w14:textId="77777777" w:rsidTr="00983DB2">
        <w:trPr>
          <w:trHeight w:val="300"/>
        </w:trPr>
        <w:tc>
          <w:tcPr>
            <w:tcW w:w="960" w:type="dxa"/>
            <w:tcBorders>
              <w:top w:val="nil"/>
              <w:left w:val="nil"/>
              <w:bottom w:val="nil"/>
              <w:right w:val="nil"/>
            </w:tcBorders>
            <w:shd w:val="clear" w:color="auto" w:fill="auto"/>
            <w:noWrap/>
            <w:vAlign w:val="bottom"/>
            <w:hideMark/>
          </w:tcPr>
          <w:p w14:paraId="252F12F1"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35</w:t>
            </w:r>
          </w:p>
        </w:tc>
        <w:tc>
          <w:tcPr>
            <w:tcW w:w="965" w:type="dxa"/>
            <w:tcBorders>
              <w:top w:val="nil"/>
              <w:left w:val="nil"/>
              <w:bottom w:val="nil"/>
              <w:right w:val="nil"/>
            </w:tcBorders>
            <w:shd w:val="clear" w:color="auto" w:fill="auto"/>
            <w:noWrap/>
            <w:vAlign w:val="bottom"/>
            <w:hideMark/>
          </w:tcPr>
          <w:p w14:paraId="19F66751" w14:textId="4B996127"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0.5780</w:t>
            </w:r>
          </w:p>
        </w:tc>
        <w:tc>
          <w:tcPr>
            <w:tcW w:w="960" w:type="dxa"/>
            <w:tcBorders>
              <w:top w:val="nil"/>
              <w:left w:val="nil"/>
              <w:bottom w:val="nil"/>
              <w:right w:val="nil"/>
            </w:tcBorders>
            <w:shd w:val="clear" w:color="auto" w:fill="auto"/>
            <w:noWrap/>
            <w:vAlign w:val="bottom"/>
            <w:hideMark/>
          </w:tcPr>
          <w:p w14:paraId="1CE65802" w14:textId="2C87C5D5"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0.9303</w:t>
            </w:r>
          </w:p>
        </w:tc>
        <w:tc>
          <w:tcPr>
            <w:tcW w:w="965" w:type="dxa"/>
            <w:tcBorders>
              <w:top w:val="nil"/>
              <w:left w:val="nil"/>
              <w:bottom w:val="nil"/>
              <w:right w:val="nil"/>
            </w:tcBorders>
            <w:shd w:val="clear" w:color="auto" w:fill="auto"/>
            <w:noWrap/>
            <w:vAlign w:val="bottom"/>
            <w:hideMark/>
          </w:tcPr>
          <w:p w14:paraId="4BCB0670" w14:textId="4D67F69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47FFFB5E"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6C2DBFE" w14:textId="0E7F62D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C7E68EE" w14:textId="0BA14D2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88C3B24" w14:textId="39A6A258"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4A5E6567" w14:textId="77777777" w:rsidTr="00983DB2">
        <w:trPr>
          <w:trHeight w:val="300"/>
        </w:trPr>
        <w:tc>
          <w:tcPr>
            <w:tcW w:w="960" w:type="dxa"/>
            <w:tcBorders>
              <w:top w:val="nil"/>
              <w:left w:val="nil"/>
              <w:bottom w:val="nil"/>
              <w:right w:val="nil"/>
            </w:tcBorders>
            <w:shd w:val="clear" w:color="auto" w:fill="auto"/>
            <w:noWrap/>
            <w:vAlign w:val="bottom"/>
            <w:hideMark/>
          </w:tcPr>
          <w:p w14:paraId="39C7955F"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40</w:t>
            </w:r>
          </w:p>
        </w:tc>
        <w:tc>
          <w:tcPr>
            <w:tcW w:w="965" w:type="dxa"/>
            <w:tcBorders>
              <w:top w:val="nil"/>
              <w:left w:val="nil"/>
              <w:bottom w:val="nil"/>
              <w:right w:val="nil"/>
            </w:tcBorders>
            <w:shd w:val="clear" w:color="auto" w:fill="auto"/>
            <w:noWrap/>
            <w:vAlign w:val="bottom"/>
            <w:hideMark/>
          </w:tcPr>
          <w:p w14:paraId="38BA22AC" w14:textId="78C5299A"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0.6214</w:t>
            </w:r>
          </w:p>
        </w:tc>
        <w:tc>
          <w:tcPr>
            <w:tcW w:w="960" w:type="dxa"/>
            <w:tcBorders>
              <w:top w:val="nil"/>
              <w:left w:val="nil"/>
              <w:bottom w:val="nil"/>
              <w:right w:val="nil"/>
            </w:tcBorders>
            <w:shd w:val="clear" w:color="auto" w:fill="auto"/>
            <w:noWrap/>
            <w:vAlign w:val="bottom"/>
            <w:hideMark/>
          </w:tcPr>
          <w:p w14:paraId="57D0ED0F" w14:textId="4804BD7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0.9530</w:t>
            </w:r>
          </w:p>
        </w:tc>
        <w:tc>
          <w:tcPr>
            <w:tcW w:w="965" w:type="dxa"/>
            <w:tcBorders>
              <w:top w:val="nil"/>
              <w:left w:val="nil"/>
              <w:bottom w:val="nil"/>
              <w:right w:val="nil"/>
            </w:tcBorders>
            <w:shd w:val="clear" w:color="auto" w:fill="auto"/>
            <w:noWrap/>
            <w:vAlign w:val="bottom"/>
            <w:hideMark/>
          </w:tcPr>
          <w:p w14:paraId="05234AB8" w14:textId="2DFE535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3EA0ABFC"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5F62865" w14:textId="425B2B8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3F788355" w14:textId="57B6A4F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0D532927" w14:textId="5F0AF73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40692E85" w14:textId="77777777" w:rsidTr="00983DB2">
        <w:trPr>
          <w:trHeight w:val="300"/>
        </w:trPr>
        <w:tc>
          <w:tcPr>
            <w:tcW w:w="960" w:type="dxa"/>
            <w:tcBorders>
              <w:top w:val="nil"/>
              <w:left w:val="nil"/>
              <w:bottom w:val="nil"/>
              <w:right w:val="nil"/>
            </w:tcBorders>
            <w:shd w:val="clear" w:color="auto" w:fill="auto"/>
            <w:noWrap/>
            <w:vAlign w:val="bottom"/>
            <w:hideMark/>
          </w:tcPr>
          <w:p w14:paraId="22650F04"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45</w:t>
            </w:r>
          </w:p>
        </w:tc>
        <w:tc>
          <w:tcPr>
            <w:tcW w:w="965" w:type="dxa"/>
            <w:tcBorders>
              <w:top w:val="nil"/>
              <w:left w:val="nil"/>
              <w:bottom w:val="nil"/>
              <w:right w:val="nil"/>
            </w:tcBorders>
            <w:shd w:val="clear" w:color="auto" w:fill="auto"/>
            <w:noWrap/>
            <w:vAlign w:val="bottom"/>
            <w:hideMark/>
          </w:tcPr>
          <w:p w14:paraId="19FDC3D4" w14:textId="3A1EDF5C"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0.6538</w:t>
            </w:r>
          </w:p>
        </w:tc>
        <w:tc>
          <w:tcPr>
            <w:tcW w:w="960" w:type="dxa"/>
            <w:tcBorders>
              <w:top w:val="nil"/>
              <w:left w:val="nil"/>
              <w:bottom w:val="nil"/>
              <w:right w:val="nil"/>
            </w:tcBorders>
            <w:shd w:val="clear" w:color="auto" w:fill="auto"/>
            <w:noWrap/>
            <w:vAlign w:val="bottom"/>
            <w:hideMark/>
          </w:tcPr>
          <w:p w14:paraId="374E5869" w14:textId="31FF163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0.9661</w:t>
            </w:r>
          </w:p>
        </w:tc>
        <w:tc>
          <w:tcPr>
            <w:tcW w:w="965" w:type="dxa"/>
            <w:tcBorders>
              <w:top w:val="nil"/>
              <w:left w:val="nil"/>
              <w:bottom w:val="nil"/>
              <w:right w:val="nil"/>
            </w:tcBorders>
            <w:shd w:val="clear" w:color="auto" w:fill="auto"/>
            <w:noWrap/>
            <w:vAlign w:val="bottom"/>
            <w:hideMark/>
          </w:tcPr>
          <w:p w14:paraId="53A2770E" w14:textId="3871AD90"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tcPr>
          <w:p w14:paraId="5F79D067" w14:textId="77777777" w:rsidR="00983DB2" w:rsidRPr="00F16CE9"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BE35CC" w14:textId="34F2BE43"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0E228132" w14:textId="01A27A34"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nil"/>
              <w:right w:val="nil"/>
            </w:tcBorders>
            <w:shd w:val="clear" w:color="auto" w:fill="auto"/>
            <w:noWrap/>
            <w:vAlign w:val="bottom"/>
            <w:hideMark/>
          </w:tcPr>
          <w:p w14:paraId="5CC30379" w14:textId="40E420CD"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r w:rsidR="00983DB2" w:rsidRPr="00F16CE9" w14:paraId="61878B14"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1E2A7DEF" w14:textId="77777777" w:rsidR="00983DB2" w:rsidRPr="00F16CE9" w:rsidRDefault="00983DB2" w:rsidP="00572940">
            <w:pPr>
              <w:rPr>
                <w:rFonts w:eastAsia="Times New Roman"/>
                <w:i/>
                <w:iCs/>
                <w:color w:val="000000"/>
                <w:sz w:val="22"/>
                <w:szCs w:val="22"/>
                <w:lang w:val="nl-NL" w:eastAsia="nl-NL"/>
              </w:rPr>
            </w:pPr>
            <w:r w:rsidRPr="00F16CE9">
              <w:rPr>
                <w:rFonts w:eastAsia="Times New Roman"/>
                <w:i/>
                <w:iCs/>
                <w:color w:val="000000"/>
                <w:sz w:val="22"/>
                <w:szCs w:val="22"/>
                <w:lang w:val="nl-NL" w:eastAsia="nl-NL"/>
              </w:rPr>
              <w:t xml:space="preserve">k </w:t>
            </w:r>
            <w:r w:rsidRPr="00F16CE9">
              <w:rPr>
                <w:rFonts w:eastAsia="Times New Roman"/>
                <w:color w:val="000000"/>
                <w:sz w:val="22"/>
                <w:szCs w:val="22"/>
                <w:lang w:val="nl-NL" w:eastAsia="nl-NL"/>
              </w:rPr>
              <w:t>= 50</w:t>
            </w:r>
          </w:p>
        </w:tc>
        <w:tc>
          <w:tcPr>
            <w:tcW w:w="965" w:type="dxa"/>
            <w:tcBorders>
              <w:top w:val="nil"/>
              <w:left w:val="nil"/>
              <w:bottom w:val="single" w:sz="4" w:space="0" w:color="auto"/>
              <w:right w:val="nil"/>
            </w:tcBorders>
            <w:shd w:val="clear" w:color="auto" w:fill="auto"/>
            <w:noWrap/>
            <w:vAlign w:val="bottom"/>
            <w:hideMark/>
          </w:tcPr>
          <w:p w14:paraId="5F2DF697" w14:textId="314A4DB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0.6855</w:t>
            </w:r>
          </w:p>
        </w:tc>
        <w:tc>
          <w:tcPr>
            <w:tcW w:w="960" w:type="dxa"/>
            <w:tcBorders>
              <w:top w:val="nil"/>
              <w:left w:val="nil"/>
              <w:bottom w:val="single" w:sz="4" w:space="0" w:color="auto"/>
              <w:right w:val="nil"/>
            </w:tcBorders>
            <w:shd w:val="clear" w:color="auto" w:fill="auto"/>
            <w:noWrap/>
            <w:vAlign w:val="bottom"/>
            <w:hideMark/>
          </w:tcPr>
          <w:p w14:paraId="0159E49D" w14:textId="1BBA586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0.9762</w:t>
            </w:r>
          </w:p>
        </w:tc>
        <w:tc>
          <w:tcPr>
            <w:tcW w:w="965" w:type="dxa"/>
            <w:tcBorders>
              <w:top w:val="nil"/>
              <w:left w:val="nil"/>
              <w:bottom w:val="single" w:sz="4" w:space="0" w:color="auto"/>
              <w:right w:val="nil"/>
            </w:tcBorders>
            <w:shd w:val="clear" w:color="auto" w:fill="auto"/>
            <w:noWrap/>
            <w:vAlign w:val="bottom"/>
            <w:hideMark/>
          </w:tcPr>
          <w:p w14:paraId="70A401C5" w14:textId="20C0801E"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tcPr>
          <w:p w14:paraId="3E25169A" w14:textId="77777777" w:rsidR="00983DB2" w:rsidRPr="00F16CE9"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5EE4DF3F" w14:textId="5F3CE4DF"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0D5562DC" w14:textId="36A04A26"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1FBE45C6" w14:textId="21A428C1" w:rsidR="00983DB2" w:rsidRPr="00F16CE9" w:rsidRDefault="00983DB2" w:rsidP="00572940">
            <w:pPr>
              <w:jc w:val="right"/>
              <w:rPr>
                <w:rFonts w:eastAsia="Times New Roman"/>
                <w:color w:val="000000"/>
                <w:sz w:val="22"/>
                <w:szCs w:val="22"/>
                <w:lang w:val="nl-NL" w:eastAsia="nl-NL"/>
              </w:rPr>
            </w:pPr>
            <w:r w:rsidRPr="00F16CE9">
              <w:rPr>
                <w:color w:val="000000"/>
                <w:sz w:val="22"/>
                <w:szCs w:val="22"/>
              </w:rPr>
              <w:t>1</w:t>
            </w:r>
          </w:p>
        </w:tc>
      </w:tr>
    </w:tbl>
    <w:p w14:paraId="4029A9F6" w14:textId="1855369D" w:rsidR="00DC75C7" w:rsidRDefault="00517C68" w:rsidP="00E172A4">
      <w:pPr>
        <w:spacing w:after="160"/>
      </w:pPr>
      <w:r w:rsidRPr="00F16CE9">
        <w:rPr>
          <w:i/>
        </w:rPr>
        <w:t xml:space="preserve">Note. </w:t>
      </w:r>
      <w:r w:rsidRPr="00F16CE9">
        <w:t>Power values of 1 are rounded power values when &gt; .9</w:t>
      </w:r>
      <w:r w:rsidR="00D440D5" w:rsidRPr="00F16CE9">
        <w:t>9</w:t>
      </w:r>
      <w:r w:rsidRPr="00F16CE9">
        <w:t>5.</w:t>
      </w:r>
      <w:r w:rsidR="002C7D12" w:rsidRPr="00F16CE9">
        <w:t xml:space="preserve"> 1-β is the power for </w:t>
      </w:r>
      <w:r w:rsidR="007B385F" w:rsidRPr="00F16CE9">
        <w:t>a correlation test</w:t>
      </w:r>
      <w:r w:rsidR="002C7D12" w:rsidRPr="00F16CE9">
        <w:t xml:space="preserve"> </w:t>
      </w:r>
      <w:r w:rsidR="007B385F" w:rsidRPr="00F16CE9">
        <w:t xml:space="preserve">given </w:t>
      </w:r>
      <w:r w:rsidR="002C7D12" w:rsidRPr="00F16CE9">
        <w:t xml:space="preserve">sample size and effect size, </w:t>
      </w:r>
      <w:r w:rsidR="00E7306B" w:rsidRPr="00F16CE9">
        <w:t>one</w:t>
      </w:r>
      <w:r w:rsidR="002C7D12" w:rsidRPr="00F16CE9">
        <w:t>-tailed</w:t>
      </w:r>
      <w:r w:rsidR="00541E4A" w:rsidRPr="00F16CE9">
        <w:t>, α = .10</w:t>
      </w:r>
      <w:r w:rsidR="002C7D12" w:rsidRPr="00F16CE9">
        <w:t>.</w:t>
      </w:r>
    </w:p>
    <w:p w14:paraId="6B72AAE4" w14:textId="599931EF" w:rsidR="008C512C" w:rsidRPr="00F16CE9" w:rsidRDefault="005256BB">
      <w:pPr>
        <w:spacing w:after="160" w:line="259" w:lineRule="auto"/>
      </w:pPr>
      <w:r w:rsidRPr="00F16CE9">
        <w:lastRenderedPageBreak/>
        <w:t>Table 4</w:t>
      </w:r>
    </w:p>
    <w:p w14:paraId="18F3CB7B" w14:textId="0E63D643" w:rsidR="00F53569" w:rsidRPr="00F16CE9" w:rsidRDefault="008C512C" w:rsidP="00F53569">
      <w:pPr>
        <w:spacing w:after="160"/>
        <w:rPr>
          <w:i/>
        </w:rPr>
      </w:pPr>
      <w:r w:rsidRPr="00F16CE9">
        <w:rPr>
          <w:i/>
        </w:rPr>
        <w:t>Summary table of Fisher method results across journals.</w:t>
      </w:r>
      <w:r w:rsidR="00527E5D" w:rsidRPr="00F16CE9">
        <w:rPr>
          <w:i/>
        </w:rPr>
        <w:t xml:space="preserve"> </w:t>
      </w:r>
      <w:r w:rsidR="00A570BC" w:rsidRPr="00F16CE9">
        <w:rPr>
          <w:i/>
        </w:rPr>
        <w:t>A significant Fis</w:t>
      </w:r>
      <w:r w:rsidR="00CC343D" w:rsidRPr="00F16CE9">
        <w:rPr>
          <w:i/>
        </w:rPr>
        <w:t xml:space="preserve">her method result is indicative of </w:t>
      </w:r>
      <w:r w:rsidR="00527E5D" w:rsidRPr="00F16CE9">
        <w:rPr>
          <w:i/>
        </w:rPr>
        <w:t xml:space="preserve">a </w:t>
      </w:r>
      <w:r w:rsidR="00CC343D" w:rsidRPr="00F16CE9">
        <w:rPr>
          <w:i/>
        </w:rPr>
        <w:t>false negative.</w:t>
      </w:r>
      <w:r w:rsidR="00F53569" w:rsidRPr="00F16CE9">
        <w:rPr>
          <w:i/>
        </w:rPr>
        <w:t xml:space="preserve"> </w:t>
      </w:r>
    </w:p>
    <w:tbl>
      <w:tblPr>
        <w:tblW w:w="8931" w:type="dxa"/>
        <w:tblCellMar>
          <w:left w:w="70" w:type="dxa"/>
          <w:right w:w="70" w:type="dxa"/>
        </w:tblCellMar>
        <w:tblLook w:val="04A0" w:firstRow="1" w:lastRow="0" w:firstColumn="1" w:lastColumn="0" w:noHBand="0" w:noVBand="1"/>
      </w:tblPr>
      <w:tblGrid>
        <w:gridCol w:w="1112"/>
        <w:gridCol w:w="1251"/>
        <w:gridCol w:w="1285"/>
        <w:gridCol w:w="696"/>
        <w:gridCol w:w="697"/>
        <w:gridCol w:w="697"/>
        <w:gridCol w:w="697"/>
        <w:gridCol w:w="696"/>
        <w:gridCol w:w="697"/>
        <w:gridCol w:w="697"/>
        <w:gridCol w:w="697"/>
      </w:tblGrid>
      <w:tr w:rsidR="00F53569" w:rsidRPr="00F16CE9" w14:paraId="2C095EC0"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60E4802" w14:textId="77777777" w:rsidR="00F53569" w:rsidRPr="00F16CE9" w:rsidRDefault="00F53569" w:rsidP="00F53569">
            <w:pPr>
              <w:rPr>
                <w:rFonts w:eastAsia="Times New Roman"/>
                <w:sz w:val="20"/>
                <w:szCs w:val="20"/>
                <w:lang w:eastAsia="nl-NL"/>
              </w:rPr>
            </w:pPr>
          </w:p>
        </w:tc>
        <w:tc>
          <w:tcPr>
            <w:tcW w:w="1276" w:type="dxa"/>
            <w:tcBorders>
              <w:top w:val="nil"/>
              <w:left w:val="nil"/>
              <w:bottom w:val="single" w:sz="4" w:space="0" w:color="auto"/>
              <w:right w:val="nil"/>
            </w:tcBorders>
            <w:shd w:val="clear" w:color="auto" w:fill="auto"/>
            <w:noWrap/>
            <w:vAlign w:val="bottom"/>
            <w:hideMark/>
          </w:tcPr>
          <w:p w14:paraId="3CED2415" w14:textId="77777777" w:rsidR="00F53569" w:rsidRPr="00F16CE9" w:rsidRDefault="00F53569" w:rsidP="00F53569">
            <w:pPr>
              <w:rPr>
                <w:rFonts w:eastAsia="Times New Roman"/>
                <w:color w:val="000000"/>
                <w:sz w:val="20"/>
                <w:szCs w:val="20"/>
                <w:lang w:eastAsia="nl-NL"/>
              </w:rPr>
            </w:pPr>
            <w:r w:rsidRPr="00F16CE9">
              <w:rPr>
                <w:rFonts w:eastAsia="Times New Roman"/>
                <w:color w:val="000000"/>
                <w:sz w:val="20"/>
                <w:szCs w:val="20"/>
                <w:lang w:eastAsia="nl-NL"/>
              </w:rPr>
              <w:t> </w:t>
            </w:r>
          </w:p>
        </w:tc>
        <w:tc>
          <w:tcPr>
            <w:tcW w:w="851" w:type="dxa"/>
            <w:tcBorders>
              <w:top w:val="nil"/>
              <w:left w:val="nil"/>
              <w:bottom w:val="single" w:sz="4" w:space="0" w:color="auto"/>
              <w:right w:val="nil"/>
            </w:tcBorders>
            <w:shd w:val="clear" w:color="auto" w:fill="auto"/>
            <w:noWrap/>
            <w:vAlign w:val="bottom"/>
            <w:hideMark/>
          </w:tcPr>
          <w:p w14:paraId="708E0BAC"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Overall</w:t>
            </w:r>
          </w:p>
        </w:tc>
        <w:tc>
          <w:tcPr>
            <w:tcW w:w="708" w:type="dxa"/>
            <w:tcBorders>
              <w:top w:val="nil"/>
              <w:left w:val="nil"/>
              <w:bottom w:val="single" w:sz="4" w:space="0" w:color="auto"/>
              <w:right w:val="nil"/>
            </w:tcBorders>
            <w:shd w:val="clear" w:color="auto" w:fill="auto"/>
            <w:noWrap/>
            <w:vAlign w:val="bottom"/>
            <w:hideMark/>
          </w:tcPr>
          <w:p w14:paraId="1462C1B8"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DP</w:t>
            </w:r>
          </w:p>
        </w:tc>
        <w:tc>
          <w:tcPr>
            <w:tcW w:w="709" w:type="dxa"/>
            <w:tcBorders>
              <w:top w:val="nil"/>
              <w:left w:val="nil"/>
              <w:bottom w:val="single" w:sz="4" w:space="0" w:color="auto"/>
              <w:right w:val="nil"/>
            </w:tcBorders>
            <w:shd w:val="clear" w:color="auto" w:fill="auto"/>
            <w:noWrap/>
            <w:vAlign w:val="bottom"/>
            <w:hideMark/>
          </w:tcPr>
          <w:p w14:paraId="2BAE699D"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FP</w:t>
            </w:r>
          </w:p>
        </w:tc>
        <w:tc>
          <w:tcPr>
            <w:tcW w:w="709" w:type="dxa"/>
            <w:tcBorders>
              <w:top w:val="nil"/>
              <w:left w:val="nil"/>
              <w:bottom w:val="single" w:sz="4" w:space="0" w:color="auto"/>
              <w:right w:val="nil"/>
            </w:tcBorders>
            <w:shd w:val="clear" w:color="auto" w:fill="auto"/>
            <w:noWrap/>
            <w:vAlign w:val="bottom"/>
            <w:hideMark/>
          </w:tcPr>
          <w:p w14:paraId="5D168799"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JAP</w:t>
            </w:r>
          </w:p>
        </w:tc>
        <w:tc>
          <w:tcPr>
            <w:tcW w:w="709" w:type="dxa"/>
            <w:tcBorders>
              <w:top w:val="nil"/>
              <w:left w:val="nil"/>
              <w:bottom w:val="single" w:sz="4" w:space="0" w:color="auto"/>
              <w:right w:val="nil"/>
            </w:tcBorders>
            <w:shd w:val="clear" w:color="auto" w:fill="auto"/>
            <w:noWrap/>
            <w:vAlign w:val="bottom"/>
            <w:hideMark/>
          </w:tcPr>
          <w:p w14:paraId="445CD113"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JCCP</w:t>
            </w:r>
          </w:p>
        </w:tc>
        <w:tc>
          <w:tcPr>
            <w:tcW w:w="708" w:type="dxa"/>
            <w:tcBorders>
              <w:top w:val="nil"/>
              <w:left w:val="nil"/>
              <w:bottom w:val="single" w:sz="4" w:space="0" w:color="auto"/>
              <w:right w:val="nil"/>
            </w:tcBorders>
            <w:shd w:val="clear" w:color="auto" w:fill="auto"/>
            <w:noWrap/>
            <w:vAlign w:val="bottom"/>
            <w:hideMark/>
          </w:tcPr>
          <w:p w14:paraId="37CD8D3C"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JEPG</w:t>
            </w:r>
          </w:p>
        </w:tc>
        <w:tc>
          <w:tcPr>
            <w:tcW w:w="709" w:type="dxa"/>
            <w:tcBorders>
              <w:top w:val="nil"/>
              <w:left w:val="nil"/>
              <w:bottom w:val="single" w:sz="4" w:space="0" w:color="auto"/>
              <w:right w:val="nil"/>
            </w:tcBorders>
            <w:shd w:val="clear" w:color="auto" w:fill="auto"/>
            <w:noWrap/>
            <w:vAlign w:val="bottom"/>
            <w:hideMark/>
          </w:tcPr>
          <w:p w14:paraId="63B00DA3"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JPSP</w:t>
            </w:r>
          </w:p>
        </w:tc>
        <w:tc>
          <w:tcPr>
            <w:tcW w:w="709" w:type="dxa"/>
            <w:tcBorders>
              <w:top w:val="nil"/>
              <w:left w:val="nil"/>
              <w:bottom w:val="single" w:sz="4" w:space="0" w:color="auto"/>
              <w:right w:val="nil"/>
            </w:tcBorders>
            <w:shd w:val="clear" w:color="auto" w:fill="auto"/>
            <w:noWrap/>
            <w:vAlign w:val="bottom"/>
            <w:hideMark/>
          </w:tcPr>
          <w:p w14:paraId="7408140F"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PLOS</w:t>
            </w:r>
          </w:p>
        </w:tc>
        <w:tc>
          <w:tcPr>
            <w:tcW w:w="709" w:type="dxa"/>
            <w:tcBorders>
              <w:top w:val="nil"/>
              <w:left w:val="nil"/>
              <w:bottom w:val="single" w:sz="4" w:space="0" w:color="auto"/>
              <w:right w:val="nil"/>
            </w:tcBorders>
            <w:shd w:val="clear" w:color="auto" w:fill="auto"/>
            <w:noWrap/>
            <w:vAlign w:val="bottom"/>
            <w:hideMark/>
          </w:tcPr>
          <w:p w14:paraId="74F6683A"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PS</w:t>
            </w:r>
          </w:p>
        </w:tc>
      </w:tr>
      <w:tr w:rsidR="00F53569" w:rsidRPr="00F16CE9" w14:paraId="5FD00E74" w14:textId="77777777" w:rsidTr="00BB4BED">
        <w:trPr>
          <w:trHeight w:val="300"/>
        </w:trPr>
        <w:tc>
          <w:tcPr>
            <w:tcW w:w="1134" w:type="dxa"/>
            <w:tcBorders>
              <w:top w:val="single" w:sz="4" w:space="0" w:color="auto"/>
              <w:left w:val="nil"/>
              <w:bottom w:val="single" w:sz="4" w:space="0" w:color="auto"/>
              <w:right w:val="nil"/>
            </w:tcBorders>
            <w:shd w:val="clear" w:color="auto" w:fill="auto"/>
            <w:noWrap/>
            <w:vAlign w:val="bottom"/>
            <w:hideMark/>
          </w:tcPr>
          <w:p w14:paraId="7E84B1F4"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single" w:sz="4" w:space="0" w:color="auto"/>
              <w:left w:val="nil"/>
              <w:bottom w:val="single" w:sz="4" w:space="0" w:color="auto"/>
              <w:right w:val="nil"/>
            </w:tcBorders>
            <w:shd w:val="clear" w:color="auto" w:fill="auto"/>
            <w:noWrap/>
            <w:vAlign w:val="bottom"/>
            <w:hideMark/>
          </w:tcPr>
          <w:p w14:paraId="43ABE569" w14:textId="77777777" w:rsidR="00F53569" w:rsidRPr="00F16CE9" w:rsidRDefault="00F53569" w:rsidP="00F53569">
            <w:pPr>
              <w:rPr>
                <w:rFonts w:eastAsia="Times New Roman"/>
                <w:color w:val="000000"/>
                <w:sz w:val="20"/>
                <w:szCs w:val="20"/>
                <w:lang w:val="nl-NL" w:eastAsia="nl-NL"/>
              </w:rPr>
            </w:pPr>
            <w:r w:rsidRPr="00F16CE9">
              <w:rPr>
                <w:rFonts w:eastAsia="Times New Roman"/>
                <w:color w:val="000000"/>
                <w:sz w:val="20"/>
                <w:szCs w:val="20"/>
                <w:lang w:val="nl-NL" w:eastAsia="nl-NL"/>
              </w:rPr>
              <w:t>Nr. of papers</w:t>
            </w:r>
          </w:p>
        </w:tc>
        <w:tc>
          <w:tcPr>
            <w:tcW w:w="851" w:type="dxa"/>
            <w:tcBorders>
              <w:top w:val="single" w:sz="4" w:space="0" w:color="auto"/>
              <w:left w:val="nil"/>
              <w:bottom w:val="single" w:sz="4" w:space="0" w:color="auto"/>
              <w:right w:val="nil"/>
            </w:tcBorders>
            <w:shd w:val="clear" w:color="auto" w:fill="auto"/>
            <w:noWrap/>
            <w:vAlign w:val="bottom"/>
            <w:hideMark/>
          </w:tcPr>
          <w:p w14:paraId="348CCC14" w14:textId="285510BB" w:rsidR="00F53569" w:rsidRPr="00F16CE9" w:rsidRDefault="00F53569" w:rsidP="00F53569">
            <w:pPr>
              <w:jc w:val="right"/>
              <w:rPr>
                <w:rFonts w:eastAsia="Times New Roman"/>
                <w:color w:val="000000"/>
                <w:sz w:val="20"/>
                <w:szCs w:val="20"/>
                <w:lang w:val="nl-NL" w:eastAsia="nl-NL"/>
              </w:rPr>
            </w:pPr>
            <w:commentRangeStart w:id="38"/>
            <w:r w:rsidRPr="00F16CE9">
              <w:rPr>
                <w:rFonts w:eastAsia="Times New Roman"/>
                <w:color w:val="000000"/>
                <w:sz w:val="20"/>
                <w:szCs w:val="20"/>
                <w:lang w:val="nl-NL" w:eastAsia="nl-NL"/>
              </w:rPr>
              <w:t>14</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759</w:t>
            </w:r>
            <w:commentRangeEnd w:id="38"/>
            <w:r w:rsidR="00DC6E9D">
              <w:rPr>
                <w:rStyle w:val="CommentReference"/>
              </w:rPr>
              <w:commentReference w:id="38"/>
            </w:r>
          </w:p>
        </w:tc>
        <w:tc>
          <w:tcPr>
            <w:tcW w:w="708" w:type="dxa"/>
            <w:tcBorders>
              <w:top w:val="single" w:sz="4" w:space="0" w:color="auto"/>
              <w:left w:val="nil"/>
              <w:bottom w:val="single" w:sz="4" w:space="0" w:color="auto"/>
              <w:right w:val="nil"/>
            </w:tcBorders>
            <w:shd w:val="clear" w:color="auto" w:fill="auto"/>
            <w:noWrap/>
            <w:vAlign w:val="bottom"/>
            <w:hideMark/>
          </w:tcPr>
          <w:p w14:paraId="187DFA6D" w14:textId="626FABCD"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283</w:t>
            </w:r>
          </w:p>
        </w:tc>
        <w:tc>
          <w:tcPr>
            <w:tcW w:w="709" w:type="dxa"/>
            <w:tcBorders>
              <w:top w:val="single" w:sz="4" w:space="0" w:color="auto"/>
              <w:left w:val="nil"/>
              <w:bottom w:val="single" w:sz="4" w:space="0" w:color="auto"/>
              <w:right w:val="nil"/>
            </w:tcBorders>
            <w:shd w:val="clear" w:color="auto" w:fill="auto"/>
            <w:noWrap/>
            <w:vAlign w:val="bottom"/>
            <w:hideMark/>
          </w:tcPr>
          <w:p w14:paraId="33FCF54D"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613</w:t>
            </w:r>
          </w:p>
        </w:tc>
        <w:tc>
          <w:tcPr>
            <w:tcW w:w="709" w:type="dxa"/>
            <w:tcBorders>
              <w:top w:val="single" w:sz="4" w:space="0" w:color="auto"/>
              <w:left w:val="nil"/>
              <w:bottom w:val="single" w:sz="4" w:space="0" w:color="auto"/>
              <w:right w:val="nil"/>
            </w:tcBorders>
            <w:shd w:val="clear" w:color="auto" w:fill="auto"/>
            <w:noWrap/>
            <w:vAlign w:val="bottom"/>
            <w:hideMark/>
          </w:tcPr>
          <w:p w14:paraId="0A5B4C50" w14:textId="711EB774"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239</w:t>
            </w:r>
          </w:p>
        </w:tc>
        <w:tc>
          <w:tcPr>
            <w:tcW w:w="709" w:type="dxa"/>
            <w:tcBorders>
              <w:top w:val="single" w:sz="4" w:space="0" w:color="auto"/>
              <w:left w:val="nil"/>
              <w:bottom w:val="single" w:sz="4" w:space="0" w:color="auto"/>
              <w:right w:val="nil"/>
            </w:tcBorders>
            <w:shd w:val="clear" w:color="auto" w:fill="auto"/>
            <w:noWrap/>
            <w:vAlign w:val="bottom"/>
            <w:hideMark/>
          </w:tcPr>
          <w:p w14:paraId="6B8B5B86" w14:textId="4270D121"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039</w:t>
            </w:r>
          </w:p>
        </w:tc>
        <w:tc>
          <w:tcPr>
            <w:tcW w:w="708" w:type="dxa"/>
            <w:tcBorders>
              <w:top w:val="single" w:sz="4" w:space="0" w:color="auto"/>
              <w:left w:val="nil"/>
              <w:bottom w:val="single" w:sz="4" w:space="0" w:color="auto"/>
              <w:right w:val="nil"/>
            </w:tcBorders>
            <w:shd w:val="clear" w:color="auto" w:fill="auto"/>
            <w:noWrap/>
            <w:vAlign w:val="bottom"/>
            <w:hideMark/>
          </w:tcPr>
          <w:p w14:paraId="5C4301F0"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772</w:t>
            </w:r>
          </w:p>
        </w:tc>
        <w:tc>
          <w:tcPr>
            <w:tcW w:w="709" w:type="dxa"/>
            <w:tcBorders>
              <w:top w:val="single" w:sz="4" w:space="0" w:color="auto"/>
              <w:left w:val="nil"/>
              <w:bottom w:val="single" w:sz="4" w:space="0" w:color="auto"/>
              <w:right w:val="nil"/>
            </w:tcBorders>
            <w:shd w:val="clear" w:color="auto" w:fill="auto"/>
            <w:noWrap/>
            <w:vAlign w:val="bottom"/>
            <w:hideMark/>
          </w:tcPr>
          <w:p w14:paraId="11AE4183" w14:textId="77777777"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4087</w:t>
            </w:r>
          </w:p>
        </w:tc>
        <w:tc>
          <w:tcPr>
            <w:tcW w:w="709" w:type="dxa"/>
            <w:tcBorders>
              <w:top w:val="single" w:sz="4" w:space="0" w:color="auto"/>
              <w:left w:val="nil"/>
              <w:bottom w:val="single" w:sz="4" w:space="0" w:color="auto"/>
              <w:right w:val="nil"/>
            </w:tcBorders>
            <w:shd w:val="clear" w:color="auto" w:fill="auto"/>
            <w:noWrap/>
            <w:vAlign w:val="bottom"/>
            <w:hideMark/>
          </w:tcPr>
          <w:p w14:paraId="6513F297" w14:textId="7D13BFB8"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2</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164</w:t>
            </w:r>
          </w:p>
        </w:tc>
        <w:tc>
          <w:tcPr>
            <w:tcW w:w="709" w:type="dxa"/>
            <w:tcBorders>
              <w:top w:val="single" w:sz="4" w:space="0" w:color="auto"/>
              <w:left w:val="nil"/>
              <w:bottom w:val="single" w:sz="4" w:space="0" w:color="auto"/>
              <w:right w:val="nil"/>
            </w:tcBorders>
            <w:shd w:val="clear" w:color="auto" w:fill="auto"/>
            <w:noWrap/>
            <w:vAlign w:val="bottom"/>
            <w:hideMark/>
          </w:tcPr>
          <w:p w14:paraId="494E66F1" w14:textId="79AEE2C9" w:rsidR="00F53569" w:rsidRPr="00F16CE9" w:rsidRDefault="00F53569" w:rsidP="00F53569">
            <w:pPr>
              <w:jc w:val="right"/>
              <w:rPr>
                <w:rFonts w:eastAsia="Times New Roman"/>
                <w:color w:val="000000"/>
                <w:sz w:val="20"/>
                <w:szCs w:val="20"/>
                <w:lang w:val="nl-NL" w:eastAsia="nl-NL"/>
              </w:rPr>
            </w:pPr>
            <w:r w:rsidRPr="00F16CE9">
              <w:rPr>
                <w:rFonts w:eastAsia="Times New Roman"/>
                <w:color w:val="000000"/>
                <w:sz w:val="20"/>
                <w:szCs w:val="20"/>
                <w:lang w:val="nl-NL" w:eastAsia="nl-NL"/>
              </w:rPr>
              <w:t>1</w:t>
            </w:r>
            <w:r w:rsidR="001A5FC2">
              <w:rPr>
                <w:rFonts w:eastAsia="Times New Roman"/>
                <w:color w:val="000000"/>
                <w:sz w:val="20"/>
                <w:szCs w:val="20"/>
                <w:lang w:val="nl-NL" w:eastAsia="nl-NL"/>
              </w:rPr>
              <w:t>,</w:t>
            </w:r>
            <w:r w:rsidRPr="00F16CE9">
              <w:rPr>
                <w:rFonts w:eastAsia="Times New Roman"/>
                <w:color w:val="000000"/>
                <w:sz w:val="20"/>
                <w:szCs w:val="20"/>
                <w:lang w:val="nl-NL" w:eastAsia="nl-NL"/>
              </w:rPr>
              <w:t>562</w:t>
            </w:r>
          </w:p>
        </w:tc>
      </w:tr>
      <w:tr w:rsidR="00415BA4" w:rsidRPr="00F16CE9" w14:paraId="7A23C205" w14:textId="77777777" w:rsidTr="00BB4BED">
        <w:trPr>
          <w:trHeight w:val="300"/>
        </w:trPr>
        <w:tc>
          <w:tcPr>
            <w:tcW w:w="1134" w:type="dxa"/>
            <w:tcBorders>
              <w:top w:val="single" w:sz="4" w:space="0" w:color="auto"/>
              <w:left w:val="nil"/>
              <w:bottom w:val="nil"/>
              <w:right w:val="nil"/>
            </w:tcBorders>
            <w:shd w:val="clear" w:color="auto" w:fill="auto"/>
            <w:noWrap/>
            <w:vAlign w:val="bottom"/>
            <w:hideMark/>
          </w:tcPr>
          <w:p w14:paraId="4BC76F5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0</w:t>
            </w:r>
          </w:p>
        </w:tc>
        <w:tc>
          <w:tcPr>
            <w:tcW w:w="1276" w:type="dxa"/>
            <w:tcBorders>
              <w:top w:val="single" w:sz="4" w:space="0" w:color="auto"/>
              <w:left w:val="nil"/>
              <w:right w:val="nil"/>
            </w:tcBorders>
            <w:shd w:val="clear" w:color="auto" w:fill="auto"/>
            <w:noWrap/>
            <w:vAlign w:val="bottom"/>
            <w:hideMark/>
          </w:tcPr>
          <w:p w14:paraId="3D07A929" w14:textId="3C4DB01D"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single" w:sz="4" w:space="0" w:color="auto"/>
              <w:left w:val="nil"/>
              <w:right w:val="nil"/>
            </w:tcBorders>
            <w:shd w:val="clear" w:color="auto" w:fill="auto"/>
            <w:noWrap/>
            <w:vAlign w:val="bottom"/>
            <w:hideMark/>
          </w:tcPr>
          <w:p w14:paraId="69F15F16" w14:textId="5AD1269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w:t>
            </w:r>
            <w:r w:rsidR="001A5FC2">
              <w:rPr>
                <w:color w:val="000000"/>
                <w:sz w:val="20"/>
                <w:szCs w:val="20"/>
              </w:rPr>
              <w:t>,</w:t>
            </w:r>
            <w:r w:rsidRPr="00F16CE9">
              <w:rPr>
                <w:color w:val="000000"/>
                <w:sz w:val="20"/>
                <w:szCs w:val="20"/>
              </w:rPr>
              <w:t>340</w:t>
            </w:r>
          </w:p>
        </w:tc>
        <w:tc>
          <w:tcPr>
            <w:tcW w:w="708" w:type="dxa"/>
            <w:tcBorders>
              <w:top w:val="single" w:sz="4" w:space="0" w:color="auto"/>
              <w:left w:val="nil"/>
              <w:right w:val="nil"/>
            </w:tcBorders>
            <w:shd w:val="clear" w:color="auto" w:fill="auto"/>
            <w:noWrap/>
            <w:vAlign w:val="bottom"/>
            <w:hideMark/>
          </w:tcPr>
          <w:p w14:paraId="6BD9BCFC" w14:textId="7176795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758</w:t>
            </w:r>
          </w:p>
        </w:tc>
        <w:tc>
          <w:tcPr>
            <w:tcW w:w="709" w:type="dxa"/>
            <w:tcBorders>
              <w:top w:val="single" w:sz="4" w:space="0" w:color="auto"/>
              <w:left w:val="nil"/>
              <w:right w:val="nil"/>
            </w:tcBorders>
            <w:shd w:val="clear" w:color="auto" w:fill="auto"/>
            <w:noWrap/>
            <w:vAlign w:val="bottom"/>
            <w:hideMark/>
          </w:tcPr>
          <w:p w14:paraId="1B340244" w14:textId="03B5C01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133</w:t>
            </w:r>
          </w:p>
        </w:tc>
        <w:tc>
          <w:tcPr>
            <w:tcW w:w="709" w:type="dxa"/>
            <w:tcBorders>
              <w:top w:val="single" w:sz="4" w:space="0" w:color="auto"/>
              <w:left w:val="nil"/>
              <w:right w:val="nil"/>
            </w:tcBorders>
            <w:shd w:val="clear" w:color="auto" w:fill="auto"/>
            <w:noWrap/>
            <w:vAlign w:val="bottom"/>
            <w:hideMark/>
          </w:tcPr>
          <w:p w14:paraId="3547A1C7" w14:textId="38B512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488</w:t>
            </w:r>
          </w:p>
        </w:tc>
        <w:tc>
          <w:tcPr>
            <w:tcW w:w="709" w:type="dxa"/>
            <w:tcBorders>
              <w:top w:val="single" w:sz="4" w:space="0" w:color="auto"/>
              <w:left w:val="nil"/>
              <w:right w:val="nil"/>
            </w:tcBorders>
            <w:shd w:val="clear" w:color="auto" w:fill="auto"/>
            <w:noWrap/>
            <w:vAlign w:val="bottom"/>
            <w:hideMark/>
          </w:tcPr>
          <w:p w14:paraId="1816162E" w14:textId="1AEF324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907</w:t>
            </w:r>
          </w:p>
        </w:tc>
        <w:tc>
          <w:tcPr>
            <w:tcW w:w="708" w:type="dxa"/>
            <w:tcBorders>
              <w:top w:val="single" w:sz="4" w:space="0" w:color="auto"/>
              <w:left w:val="nil"/>
              <w:right w:val="nil"/>
            </w:tcBorders>
            <w:shd w:val="clear" w:color="auto" w:fill="auto"/>
            <w:noWrap/>
            <w:vAlign w:val="bottom"/>
            <w:hideMark/>
          </w:tcPr>
          <w:p w14:paraId="225D8FBF" w14:textId="74650F0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122</w:t>
            </w:r>
          </w:p>
        </w:tc>
        <w:tc>
          <w:tcPr>
            <w:tcW w:w="709" w:type="dxa"/>
            <w:tcBorders>
              <w:top w:val="single" w:sz="4" w:space="0" w:color="auto"/>
              <w:left w:val="nil"/>
              <w:right w:val="nil"/>
            </w:tcBorders>
            <w:shd w:val="clear" w:color="auto" w:fill="auto"/>
            <w:noWrap/>
            <w:vAlign w:val="bottom"/>
            <w:hideMark/>
          </w:tcPr>
          <w:p w14:paraId="7A604C3A" w14:textId="509E1B6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840</w:t>
            </w:r>
          </w:p>
        </w:tc>
        <w:tc>
          <w:tcPr>
            <w:tcW w:w="709" w:type="dxa"/>
            <w:tcBorders>
              <w:top w:val="single" w:sz="4" w:space="0" w:color="auto"/>
              <w:left w:val="nil"/>
              <w:right w:val="nil"/>
            </w:tcBorders>
            <w:shd w:val="clear" w:color="auto" w:fill="auto"/>
            <w:noWrap/>
            <w:vAlign w:val="bottom"/>
            <w:hideMark/>
          </w:tcPr>
          <w:p w14:paraId="5B5955F7" w14:textId="7173E68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565</w:t>
            </w:r>
          </w:p>
        </w:tc>
        <w:tc>
          <w:tcPr>
            <w:tcW w:w="709" w:type="dxa"/>
            <w:tcBorders>
              <w:top w:val="single" w:sz="4" w:space="0" w:color="auto"/>
              <w:left w:val="nil"/>
              <w:right w:val="nil"/>
            </w:tcBorders>
            <w:shd w:val="clear" w:color="auto" w:fill="auto"/>
            <w:noWrap/>
            <w:vAlign w:val="bottom"/>
            <w:hideMark/>
          </w:tcPr>
          <w:p w14:paraId="0D43B92E" w14:textId="051F482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527</w:t>
            </w:r>
          </w:p>
        </w:tc>
      </w:tr>
      <w:tr w:rsidR="00415BA4" w:rsidRPr="00F16CE9" w14:paraId="107839CB"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48D72F6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left w:val="nil"/>
              <w:bottom w:val="single" w:sz="4" w:space="0" w:color="auto"/>
              <w:right w:val="nil"/>
            </w:tcBorders>
            <w:shd w:val="clear" w:color="auto" w:fill="auto"/>
            <w:noWrap/>
            <w:vAlign w:val="bottom"/>
            <w:hideMark/>
          </w:tcPr>
          <w:p w14:paraId="024175EE" w14:textId="5F6D7D12" w:rsidR="00415BA4" w:rsidRPr="00F16CE9" w:rsidRDefault="00415BA4" w:rsidP="00415BA4">
            <w:pPr>
              <w:rPr>
                <w:rFonts w:eastAsia="Times New Roman"/>
                <w:color w:val="000000"/>
                <w:sz w:val="20"/>
                <w:szCs w:val="20"/>
                <w:lang w:val="nl-NL" w:eastAsia="nl-NL"/>
              </w:rPr>
            </w:pPr>
            <w:r w:rsidRPr="00F16CE9">
              <w:rPr>
                <w:color w:val="000000"/>
                <w:sz w:val="20"/>
                <w:szCs w:val="20"/>
              </w:rPr>
              <w:t>%</w:t>
            </w:r>
          </w:p>
        </w:tc>
        <w:tc>
          <w:tcPr>
            <w:tcW w:w="851" w:type="dxa"/>
            <w:tcBorders>
              <w:left w:val="nil"/>
              <w:bottom w:val="single" w:sz="4" w:space="0" w:color="auto"/>
              <w:right w:val="nil"/>
            </w:tcBorders>
            <w:shd w:val="clear" w:color="auto" w:fill="auto"/>
            <w:noWrap/>
            <w:vAlign w:val="bottom"/>
            <w:hideMark/>
          </w:tcPr>
          <w:p w14:paraId="2455EF33" w14:textId="4861070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29.4%</w:t>
            </w:r>
          </w:p>
        </w:tc>
        <w:tc>
          <w:tcPr>
            <w:tcW w:w="708" w:type="dxa"/>
            <w:tcBorders>
              <w:left w:val="nil"/>
              <w:bottom w:val="single" w:sz="4" w:space="0" w:color="auto"/>
              <w:right w:val="nil"/>
            </w:tcBorders>
            <w:shd w:val="clear" w:color="auto" w:fill="auto"/>
            <w:noWrap/>
            <w:vAlign w:val="bottom"/>
            <w:hideMark/>
          </w:tcPr>
          <w:p w14:paraId="0FC632CD" w14:textId="1DB3F16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33.2%</w:t>
            </w:r>
          </w:p>
        </w:tc>
        <w:tc>
          <w:tcPr>
            <w:tcW w:w="709" w:type="dxa"/>
            <w:tcBorders>
              <w:left w:val="nil"/>
              <w:bottom w:val="single" w:sz="4" w:space="0" w:color="auto"/>
              <w:right w:val="nil"/>
            </w:tcBorders>
            <w:shd w:val="clear" w:color="auto" w:fill="auto"/>
            <w:noWrap/>
            <w:vAlign w:val="bottom"/>
            <w:hideMark/>
          </w:tcPr>
          <w:p w14:paraId="4197A097" w14:textId="4468408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21.7%</w:t>
            </w:r>
          </w:p>
        </w:tc>
        <w:tc>
          <w:tcPr>
            <w:tcW w:w="709" w:type="dxa"/>
            <w:tcBorders>
              <w:left w:val="nil"/>
              <w:bottom w:val="single" w:sz="4" w:space="0" w:color="auto"/>
              <w:right w:val="nil"/>
            </w:tcBorders>
            <w:shd w:val="clear" w:color="auto" w:fill="auto"/>
            <w:noWrap/>
            <w:vAlign w:val="bottom"/>
            <w:hideMark/>
          </w:tcPr>
          <w:p w14:paraId="70F88A95" w14:textId="5E6782E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39.4%</w:t>
            </w:r>
          </w:p>
        </w:tc>
        <w:tc>
          <w:tcPr>
            <w:tcW w:w="709" w:type="dxa"/>
            <w:tcBorders>
              <w:left w:val="nil"/>
              <w:bottom w:val="single" w:sz="4" w:space="0" w:color="auto"/>
              <w:right w:val="nil"/>
            </w:tcBorders>
            <w:shd w:val="clear" w:color="auto" w:fill="auto"/>
            <w:noWrap/>
            <w:vAlign w:val="bottom"/>
            <w:hideMark/>
          </w:tcPr>
          <w:p w14:paraId="09E96C25" w14:textId="1DB64B5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44.5%</w:t>
            </w:r>
          </w:p>
        </w:tc>
        <w:tc>
          <w:tcPr>
            <w:tcW w:w="708" w:type="dxa"/>
            <w:tcBorders>
              <w:left w:val="nil"/>
              <w:bottom w:val="single" w:sz="4" w:space="0" w:color="auto"/>
              <w:right w:val="nil"/>
            </w:tcBorders>
            <w:shd w:val="clear" w:color="auto" w:fill="auto"/>
            <w:noWrap/>
            <w:vAlign w:val="bottom"/>
            <w:hideMark/>
          </w:tcPr>
          <w:p w14:paraId="5AE67E36" w14:textId="3C88E85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15.8%</w:t>
            </w:r>
          </w:p>
        </w:tc>
        <w:tc>
          <w:tcPr>
            <w:tcW w:w="709" w:type="dxa"/>
            <w:tcBorders>
              <w:left w:val="nil"/>
              <w:bottom w:val="single" w:sz="4" w:space="0" w:color="auto"/>
              <w:right w:val="nil"/>
            </w:tcBorders>
            <w:shd w:val="clear" w:color="auto" w:fill="auto"/>
            <w:noWrap/>
            <w:vAlign w:val="bottom"/>
            <w:hideMark/>
          </w:tcPr>
          <w:p w14:paraId="5784D55A" w14:textId="77F8CB6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20.6%</w:t>
            </w:r>
          </w:p>
        </w:tc>
        <w:tc>
          <w:tcPr>
            <w:tcW w:w="709" w:type="dxa"/>
            <w:tcBorders>
              <w:left w:val="nil"/>
              <w:bottom w:val="single" w:sz="4" w:space="0" w:color="auto"/>
              <w:right w:val="nil"/>
            </w:tcBorders>
            <w:shd w:val="clear" w:color="auto" w:fill="auto"/>
            <w:noWrap/>
            <w:vAlign w:val="bottom"/>
            <w:hideMark/>
          </w:tcPr>
          <w:p w14:paraId="1DF9C194" w14:textId="7FB0F7F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26.1%</w:t>
            </w:r>
          </w:p>
        </w:tc>
        <w:tc>
          <w:tcPr>
            <w:tcW w:w="709" w:type="dxa"/>
            <w:tcBorders>
              <w:left w:val="nil"/>
              <w:bottom w:val="single" w:sz="4" w:space="0" w:color="auto"/>
              <w:right w:val="nil"/>
            </w:tcBorders>
            <w:shd w:val="clear" w:color="auto" w:fill="auto"/>
            <w:noWrap/>
            <w:vAlign w:val="bottom"/>
            <w:hideMark/>
          </w:tcPr>
          <w:p w14:paraId="1184031D" w14:textId="0D78DA2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33.7%</w:t>
            </w:r>
          </w:p>
        </w:tc>
      </w:tr>
      <w:tr w:rsidR="00415BA4" w:rsidRPr="00F16CE9" w14:paraId="68B910ED" w14:textId="77777777" w:rsidTr="00BB4BED">
        <w:trPr>
          <w:trHeight w:val="300"/>
        </w:trPr>
        <w:tc>
          <w:tcPr>
            <w:tcW w:w="1134" w:type="dxa"/>
            <w:tcBorders>
              <w:top w:val="single" w:sz="4" w:space="0" w:color="auto"/>
              <w:left w:val="nil"/>
              <w:right w:val="nil"/>
            </w:tcBorders>
            <w:shd w:val="clear" w:color="auto" w:fill="auto"/>
            <w:noWrap/>
            <w:vAlign w:val="bottom"/>
          </w:tcPr>
          <w:p w14:paraId="63CCC5A1" w14:textId="77777777" w:rsidR="00415BA4" w:rsidRPr="00F16CE9" w:rsidRDefault="00415BA4" w:rsidP="00415BA4">
            <w:pPr>
              <w:rPr>
                <w:rFonts w:eastAsia="Times New Roman"/>
                <w:color w:val="000000"/>
                <w:sz w:val="20"/>
                <w:szCs w:val="20"/>
                <w:lang w:val="nl-NL" w:eastAsia="nl-NL"/>
              </w:rPr>
            </w:pPr>
          </w:p>
        </w:tc>
        <w:tc>
          <w:tcPr>
            <w:tcW w:w="1276" w:type="dxa"/>
            <w:tcBorders>
              <w:top w:val="single" w:sz="4" w:space="0" w:color="auto"/>
              <w:left w:val="nil"/>
              <w:right w:val="nil"/>
            </w:tcBorders>
            <w:shd w:val="clear" w:color="auto" w:fill="auto"/>
            <w:noWrap/>
            <w:vAlign w:val="bottom"/>
          </w:tcPr>
          <w:p w14:paraId="41C6AC25" w14:textId="77777777" w:rsidR="00415BA4" w:rsidRPr="00F16CE9" w:rsidRDefault="00415BA4" w:rsidP="00415BA4">
            <w:pPr>
              <w:rPr>
                <w:rFonts w:eastAsia="Times New Roman"/>
                <w:color w:val="000000"/>
                <w:sz w:val="20"/>
                <w:szCs w:val="20"/>
                <w:lang w:val="nl-NL" w:eastAsia="nl-NL"/>
              </w:rPr>
            </w:pPr>
          </w:p>
        </w:tc>
        <w:tc>
          <w:tcPr>
            <w:tcW w:w="851" w:type="dxa"/>
            <w:tcBorders>
              <w:top w:val="single" w:sz="4" w:space="0" w:color="auto"/>
              <w:left w:val="nil"/>
              <w:right w:val="nil"/>
            </w:tcBorders>
            <w:shd w:val="clear" w:color="auto" w:fill="auto"/>
            <w:noWrap/>
            <w:vAlign w:val="bottom"/>
          </w:tcPr>
          <w:p w14:paraId="7DC6EE8A" w14:textId="77777777" w:rsidR="00415BA4" w:rsidRPr="00F16CE9" w:rsidRDefault="00415BA4" w:rsidP="00415BA4">
            <w:pPr>
              <w:jc w:val="right"/>
              <w:rPr>
                <w:rFonts w:eastAsia="Times New Roman"/>
                <w:color w:val="000000"/>
                <w:sz w:val="20"/>
                <w:szCs w:val="20"/>
                <w:lang w:val="nl-NL" w:eastAsia="nl-NL"/>
              </w:rPr>
            </w:pPr>
          </w:p>
        </w:tc>
        <w:tc>
          <w:tcPr>
            <w:tcW w:w="708" w:type="dxa"/>
            <w:tcBorders>
              <w:top w:val="single" w:sz="4" w:space="0" w:color="auto"/>
              <w:left w:val="nil"/>
              <w:right w:val="nil"/>
            </w:tcBorders>
            <w:shd w:val="clear" w:color="auto" w:fill="auto"/>
            <w:noWrap/>
            <w:vAlign w:val="bottom"/>
          </w:tcPr>
          <w:p w14:paraId="53BA21F0"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26B4CD21"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012E35C5"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64D184AE" w14:textId="77777777" w:rsidR="00415BA4" w:rsidRPr="00F16CE9" w:rsidRDefault="00415BA4" w:rsidP="00415BA4">
            <w:pPr>
              <w:jc w:val="right"/>
              <w:rPr>
                <w:rFonts w:eastAsia="Times New Roman"/>
                <w:color w:val="000000"/>
                <w:sz w:val="20"/>
                <w:szCs w:val="20"/>
                <w:lang w:val="nl-NL" w:eastAsia="nl-NL"/>
              </w:rPr>
            </w:pPr>
          </w:p>
        </w:tc>
        <w:tc>
          <w:tcPr>
            <w:tcW w:w="708" w:type="dxa"/>
            <w:tcBorders>
              <w:top w:val="single" w:sz="4" w:space="0" w:color="auto"/>
              <w:left w:val="nil"/>
              <w:right w:val="nil"/>
            </w:tcBorders>
            <w:shd w:val="clear" w:color="auto" w:fill="auto"/>
            <w:noWrap/>
            <w:vAlign w:val="bottom"/>
          </w:tcPr>
          <w:p w14:paraId="54DBF74E"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15AB4674"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66BA7ED2" w14:textId="77777777" w:rsidR="00415BA4" w:rsidRPr="00F16CE9" w:rsidRDefault="00415BA4" w:rsidP="00415BA4">
            <w:pPr>
              <w:jc w:val="right"/>
              <w:rPr>
                <w:rFonts w:eastAsia="Times New Roman"/>
                <w:color w:val="000000"/>
                <w:sz w:val="20"/>
                <w:szCs w:val="20"/>
                <w:lang w:val="nl-NL" w:eastAsia="nl-NL"/>
              </w:rPr>
            </w:pPr>
          </w:p>
        </w:tc>
        <w:tc>
          <w:tcPr>
            <w:tcW w:w="709" w:type="dxa"/>
            <w:tcBorders>
              <w:top w:val="single" w:sz="4" w:space="0" w:color="auto"/>
              <w:left w:val="nil"/>
              <w:right w:val="nil"/>
            </w:tcBorders>
            <w:shd w:val="clear" w:color="auto" w:fill="auto"/>
            <w:noWrap/>
            <w:vAlign w:val="bottom"/>
          </w:tcPr>
          <w:p w14:paraId="1BA01E5A" w14:textId="77777777" w:rsidR="00415BA4" w:rsidRPr="00F16CE9" w:rsidRDefault="00415BA4" w:rsidP="00415BA4">
            <w:pPr>
              <w:jc w:val="right"/>
              <w:rPr>
                <w:rFonts w:eastAsia="Times New Roman"/>
                <w:color w:val="000000"/>
                <w:sz w:val="20"/>
                <w:szCs w:val="20"/>
                <w:lang w:val="nl-NL" w:eastAsia="nl-NL"/>
              </w:rPr>
            </w:pPr>
          </w:p>
        </w:tc>
      </w:tr>
      <w:tr w:rsidR="00415BA4" w:rsidRPr="00F16CE9" w14:paraId="7DAEBB72" w14:textId="77777777" w:rsidTr="00BB4BED">
        <w:trPr>
          <w:trHeight w:val="300"/>
        </w:trPr>
        <w:tc>
          <w:tcPr>
            <w:tcW w:w="1134" w:type="dxa"/>
            <w:tcBorders>
              <w:left w:val="nil"/>
              <w:bottom w:val="nil"/>
              <w:right w:val="nil"/>
            </w:tcBorders>
            <w:shd w:val="clear" w:color="auto" w:fill="auto"/>
            <w:noWrap/>
            <w:vAlign w:val="bottom"/>
            <w:hideMark/>
          </w:tcPr>
          <w:p w14:paraId="6F4DD472" w14:textId="77777777" w:rsidR="00415BA4" w:rsidRPr="00F16CE9" w:rsidRDefault="00415BA4" w:rsidP="00415BA4">
            <w:pPr>
              <w:rPr>
                <w:rFonts w:eastAsia="Times New Roman"/>
                <w:color w:val="000000"/>
                <w:sz w:val="20"/>
                <w:szCs w:val="20"/>
                <w:lang w:val="nl-NL" w:eastAsia="nl-NL"/>
              </w:rPr>
            </w:pPr>
            <w:commentRangeStart w:id="39"/>
            <w:r w:rsidRPr="00F16CE9">
              <w:rPr>
                <w:rFonts w:eastAsia="Times New Roman"/>
                <w:color w:val="000000"/>
                <w:sz w:val="20"/>
                <w:szCs w:val="20"/>
                <w:lang w:val="nl-NL" w:eastAsia="nl-NL"/>
              </w:rPr>
              <w:t>k = 1</w:t>
            </w:r>
            <w:commentRangeEnd w:id="39"/>
            <w:r w:rsidR="00847AB7" w:rsidRPr="00F16CE9">
              <w:rPr>
                <w:rStyle w:val="CommentReference"/>
              </w:rPr>
              <w:commentReference w:id="39"/>
            </w:r>
          </w:p>
        </w:tc>
        <w:tc>
          <w:tcPr>
            <w:tcW w:w="1276" w:type="dxa"/>
            <w:tcBorders>
              <w:left w:val="nil"/>
              <w:bottom w:val="nil"/>
              <w:right w:val="nil"/>
            </w:tcBorders>
            <w:shd w:val="clear" w:color="auto" w:fill="auto"/>
            <w:noWrap/>
            <w:vAlign w:val="bottom"/>
            <w:hideMark/>
          </w:tcPr>
          <w:p w14:paraId="17DBFFFE" w14:textId="14420DF1"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left w:val="nil"/>
              <w:bottom w:val="nil"/>
              <w:right w:val="nil"/>
            </w:tcBorders>
            <w:shd w:val="clear" w:color="auto" w:fill="auto"/>
            <w:noWrap/>
            <w:vAlign w:val="bottom"/>
            <w:hideMark/>
          </w:tcPr>
          <w:p w14:paraId="6DF8805F" w14:textId="18D7C52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57.7%</w:t>
            </w:r>
          </w:p>
        </w:tc>
        <w:tc>
          <w:tcPr>
            <w:tcW w:w="708" w:type="dxa"/>
            <w:tcBorders>
              <w:left w:val="nil"/>
              <w:bottom w:val="nil"/>
              <w:right w:val="nil"/>
            </w:tcBorders>
            <w:shd w:val="clear" w:color="auto" w:fill="auto"/>
            <w:noWrap/>
            <w:vAlign w:val="bottom"/>
            <w:hideMark/>
          </w:tcPr>
          <w:p w14:paraId="7161B931" w14:textId="5E077E0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66.1%</w:t>
            </w:r>
          </w:p>
        </w:tc>
        <w:tc>
          <w:tcPr>
            <w:tcW w:w="709" w:type="dxa"/>
            <w:tcBorders>
              <w:left w:val="nil"/>
              <w:bottom w:val="nil"/>
              <w:right w:val="nil"/>
            </w:tcBorders>
            <w:shd w:val="clear" w:color="auto" w:fill="auto"/>
            <w:noWrap/>
            <w:vAlign w:val="bottom"/>
            <w:hideMark/>
          </w:tcPr>
          <w:p w14:paraId="4D0A703B" w14:textId="63A5F30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41.2%</w:t>
            </w:r>
          </w:p>
        </w:tc>
        <w:tc>
          <w:tcPr>
            <w:tcW w:w="709" w:type="dxa"/>
            <w:tcBorders>
              <w:left w:val="nil"/>
              <w:bottom w:val="nil"/>
              <w:right w:val="nil"/>
            </w:tcBorders>
            <w:shd w:val="clear" w:color="auto" w:fill="auto"/>
            <w:noWrap/>
            <w:vAlign w:val="bottom"/>
            <w:hideMark/>
          </w:tcPr>
          <w:p w14:paraId="248062C6" w14:textId="2120FDE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48.7%</w:t>
            </w:r>
          </w:p>
        </w:tc>
        <w:tc>
          <w:tcPr>
            <w:tcW w:w="709" w:type="dxa"/>
            <w:tcBorders>
              <w:left w:val="nil"/>
              <w:bottom w:val="nil"/>
              <w:right w:val="nil"/>
            </w:tcBorders>
            <w:shd w:val="clear" w:color="auto" w:fill="auto"/>
            <w:noWrap/>
            <w:vAlign w:val="bottom"/>
            <w:hideMark/>
          </w:tcPr>
          <w:p w14:paraId="6C5A0983" w14:textId="277147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58.7%</w:t>
            </w:r>
          </w:p>
        </w:tc>
        <w:tc>
          <w:tcPr>
            <w:tcW w:w="708" w:type="dxa"/>
            <w:tcBorders>
              <w:left w:val="nil"/>
              <w:bottom w:val="nil"/>
              <w:right w:val="nil"/>
            </w:tcBorders>
            <w:shd w:val="clear" w:color="auto" w:fill="auto"/>
            <w:noWrap/>
            <w:vAlign w:val="bottom"/>
            <w:hideMark/>
          </w:tcPr>
          <w:p w14:paraId="552BE0A6" w14:textId="55F0E9B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51.4%</w:t>
            </w:r>
          </w:p>
        </w:tc>
        <w:tc>
          <w:tcPr>
            <w:tcW w:w="709" w:type="dxa"/>
            <w:tcBorders>
              <w:left w:val="nil"/>
              <w:bottom w:val="nil"/>
              <w:right w:val="nil"/>
            </w:tcBorders>
            <w:shd w:val="clear" w:color="auto" w:fill="auto"/>
            <w:noWrap/>
            <w:vAlign w:val="bottom"/>
            <w:hideMark/>
          </w:tcPr>
          <w:p w14:paraId="0F56161A" w14:textId="1BB5AF3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66.0%</w:t>
            </w:r>
          </w:p>
        </w:tc>
        <w:tc>
          <w:tcPr>
            <w:tcW w:w="709" w:type="dxa"/>
            <w:tcBorders>
              <w:left w:val="nil"/>
              <w:bottom w:val="nil"/>
              <w:right w:val="nil"/>
            </w:tcBorders>
            <w:shd w:val="clear" w:color="auto" w:fill="auto"/>
            <w:noWrap/>
            <w:vAlign w:val="bottom"/>
            <w:hideMark/>
          </w:tcPr>
          <w:p w14:paraId="749A9618" w14:textId="184A117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47.2%</w:t>
            </w:r>
          </w:p>
        </w:tc>
        <w:tc>
          <w:tcPr>
            <w:tcW w:w="709" w:type="dxa"/>
            <w:tcBorders>
              <w:left w:val="nil"/>
              <w:bottom w:val="nil"/>
              <w:right w:val="nil"/>
            </w:tcBorders>
            <w:shd w:val="clear" w:color="auto" w:fill="auto"/>
            <w:noWrap/>
            <w:vAlign w:val="bottom"/>
            <w:hideMark/>
          </w:tcPr>
          <w:p w14:paraId="697D0ED4" w14:textId="7EE1661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56.4%</w:t>
            </w:r>
          </w:p>
        </w:tc>
      </w:tr>
      <w:tr w:rsidR="00415BA4" w:rsidRPr="00F16CE9" w14:paraId="4F898364"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3359FBD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1E1FA25B" w14:textId="7E15F052"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EA42D76" w14:textId="24C1B4C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w:t>
            </w:r>
            <w:r w:rsidR="001A5FC2">
              <w:rPr>
                <w:color w:val="000000"/>
                <w:sz w:val="20"/>
                <w:szCs w:val="20"/>
              </w:rPr>
              <w:t>,</w:t>
            </w:r>
            <w:r w:rsidRPr="00F16CE9">
              <w:rPr>
                <w:color w:val="000000"/>
                <w:sz w:val="20"/>
                <w:szCs w:val="20"/>
              </w:rPr>
              <w:t>510</w:t>
            </w:r>
          </w:p>
        </w:tc>
        <w:tc>
          <w:tcPr>
            <w:tcW w:w="708" w:type="dxa"/>
            <w:tcBorders>
              <w:top w:val="nil"/>
              <w:left w:val="nil"/>
              <w:bottom w:val="single" w:sz="4" w:space="0" w:color="auto"/>
              <w:right w:val="nil"/>
            </w:tcBorders>
            <w:shd w:val="clear" w:color="auto" w:fill="auto"/>
            <w:noWrap/>
            <w:vAlign w:val="bottom"/>
            <w:hideMark/>
          </w:tcPr>
          <w:p w14:paraId="3B70EEBF" w14:textId="3DC763D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433</w:t>
            </w:r>
          </w:p>
        </w:tc>
        <w:tc>
          <w:tcPr>
            <w:tcW w:w="709" w:type="dxa"/>
            <w:tcBorders>
              <w:top w:val="nil"/>
              <w:left w:val="nil"/>
              <w:bottom w:val="single" w:sz="4" w:space="0" w:color="auto"/>
              <w:right w:val="nil"/>
            </w:tcBorders>
            <w:shd w:val="clear" w:color="auto" w:fill="auto"/>
            <w:noWrap/>
            <w:vAlign w:val="bottom"/>
            <w:hideMark/>
          </w:tcPr>
          <w:p w14:paraId="7683D7EC" w14:textId="69D5019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102</w:t>
            </w:r>
          </w:p>
        </w:tc>
        <w:tc>
          <w:tcPr>
            <w:tcW w:w="709" w:type="dxa"/>
            <w:tcBorders>
              <w:top w:val="nil"/>
              <w:left w:val="nil"/>
              <w:bottom w:val="single" w:sz="4" w:space="0" w:color="auto"/>
              <w:right w:val="nil"/>
            </w:tcBorders>
            <w:shd w:val="clear" w:color="auto" w:fill="auto"/>
            <w:noWrap/>
            <w:vAlign w:val="bottom"/>
            <w:hideMark/>
          </w:tcPr>
          <w:p w14:paraId="3AFF5DF7" w14:textId="5A1514C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238</w:t>
            </w:r>
          </w:p>
        </w:tc>
        <w:tc>
          <w:tcPr>
            <w:tcW w:w="709" w:type="dxa"/>
            <w:tcBorders>
              <w:top w:val="nil"/>
              <w:left w:val="nil"/>
              <w:bottom w:val="single" w:sz="4" w:space="0" w:color="auto"/>
              <w:right w:val="nil"/>
            </w:tcBorders>
            <w:shd w:val="clear" w:color="auto" w:fill="auto"/>
            <w:noWrap/>
            <w:vAlign w:val="bottom"/>
            <w:hideMark/>
          </w:tcPr>
          <w:p w14:paraId="71C48F7D" w14:textId="1CBA8D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380</w:t>
            </w:r>
          </w:p>
        </w:tc>
        <w:tc>
          <w:tcPr>
            <w:tcW w:w="708" w:type="dxa"/>
            <w:tcBorders>
              <w:top w:val="nil"/>
              <w:left w:val="nil"/>
              <w:bottom w:val="single" w:sz="4" w:space="0" w:color="auto"/>
              <w:right w:val="nil"/>
            </w:tcBorders>
            <w:shd w:val="clear" w:color="auto" w:fill="auto"/>
            <w:noWrap/>
            <w:vAlign w:val="bottom"/>
            <w:hideMark/>
          </w:tcPr>
          <w:p w14:paraId="1CC1A88C" w14:textId="71A4A0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109</w:t>
            </w:r>
          </w:p>
        </w:tc>
        <w:tc>
          <w:tcPr>
            <w:tcW w:w="709" w:type="dxa"/>
            <w:tcBorders>
              <w:top w:val="nil"/>
              <w:left w:val="nil"/>
              <w:bottom w:val="single" w:sz="4" w:space="0" w:color="auto"/>
              <w:right w:val="nil"/>
            </w:tcBorders>
            <w:shd w:val="clear" w:color="auto" w:fill="auto"/>
            <w:noWrap/>
            <w:vAlign w:val="bottom"/>
            <w:hideMark/>
          </w:tcPr>
          <w:p w14:paraId="4C6BB955" w14:textId="6F906EB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556</w:t>
            </w:r>
          </w:p>
        </w:tc>
        <w:tc>
          <w:tcPr>
            <w:tcW w:w="709" w:type="dxa"/>
            <w:tcBorders>
              <w:top w:val="nil"/>
              <w:left w:val="nil"/>
              <w:bottom w:val="single" w:sz="4" w:space="0" w:color="auto"/>
              <w:right w:val="nil"/>
            </w:tcBorders>
            <w:shd w:val="clear" w:color="auto" w:fill="auto"/>
            <w:noWrap/>
            <w:vAlign w:val="bottom"/>
            <w:hideMark/>
          </w:tcPr>
          <w:p w14:paraId="5BB1CDBD" w14:textId="58E19A4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339</w:t>
            </w:r>
          </w:p>
        </w:tc>
        <w:tc>
          <w:tcPr>
            <w:tcW w:w="709" w:type="dxa"/>
            <w:tcBorders>
              <w:top w:val="nil"/>
              <w:left w:val="nil"/>
              <w:bottom w:val="single" w:sz="4" w:space="0" w:color="auto"/>
              <w:right w:val="nil"/>
            </w:tcBorders>
            <w:shd w:val="clear" w:color="auto" w:fill="auto"/>
            <w:noWrap/>
            <w:vAlign w:val="bottom"/>
            <w:hideMark/>
          </w:tcPr>
          <w:p w14:paraId="4F2EC006" w14:textId="14EE217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353</w:t>
            </w:r>
          </w:p>
        </w:tc>
      </w:tr>
      <w:tr w:rsidR="00415BA4" w:rsidRPr="00F16CE9" w14:paraId="1FFF4709" w14:textId="77777777" w:rsidTr="00BB4BED">
        <w:trPr>
          <w:trHeight w:val="300"/>
        </w:trPr>
        <w:tc>
          <w:tcPr>
            <w:tcW w:w="1134" w:type="dxa"/>
            <w:tcBorders>
              <w:top w:val="nil"/>
              <w:left w:val="nil"/>
              <w:bottom w:val="nil"/>
              <w:right w:val="nil"/>
            </w:tcBorders>
            <w:shd w:val="clear" w:color="auto" w:fill="auto"/>
            <w:noWrap/>
            <w:vAlign w:val="bottom"/>
            <w:hideMark/>
          </w:tcPr>
          <w:p w14:paraId="69826BAB"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2</w:t>
            </w:r>
          </w:p>
        </w:tc>
        <w:tc>
          <w:tcPr>
            <w:tcW w:w="1276" w:type="dxa"/>
            <w:tcBorders>
              <w:top w:val="nil"/>
              <w:left w:val="nil"/>
              <w:bottom w:val="nil"/>
              <w:right w:val="nil"/>
            </w:tcBorders>
            <w:shd w:val="clear" w:color="auto" w:fill="auto"/>
            <w:noWrap/>
            <w:vAlign w:val="bottom"/>
            <w:hideMark/>
          </w:tcPr>
          <w:p w14:paraId="4B695EE1" w14:textId="41D6B605"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2469BCD3" w14:textId="7332A00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60.6%</w:t>
            </w:r>
          </w:p>
        </w:tc>
        <w:tc>
          <w:tcPr>
            <w:tcW w:w="708" w:type="dxa"/>
            <w:tcBorders>
              <w:top w:val="nil"/>
              <w:left w:val="nil"/>
              <w:bottom w:val="nil"/>
              <w:right w:val="nil"/>
            </w:tcBorders>
            <w:shd w:val="clear" w:color="auto" w:fill="auto"/>
            <w:noWrap/>
            <w:vAlign w:val="bottom"/>
            <w:hideMark/>
          </w:tcPr>
          <w:p w14:paraId="077DB163" w14:textId="44DDB7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66.9%</w:t>
            </w:r>
          </w:p>
        </w:tc>
        <w:tc>
          <w:tcPr>
            <w:tcW w:w="709" w:type="dxa"/>
            <w:tcBorders>
              <w:top w:val="nil"/>
              <w:left w:val="nil"/>
              <w:bottom w:val="nil"/>
              <w:right w:val="nil"/>
            </w:tcBorders>
            <w:shd w:val="clear" w:color="auto" w:fill="auto"/>
            <w:noWrap/>
            <w:vAlign w:val="bottom"/>
            <w:hideMark/>
          </w:tcPr>
          <w:p w14:paraId="7C0AE86C" w14:textId="12426CF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50.0%</w:t>
            </w:r>
          </w:p>
        </w:tc>
        <w:tc>
          <w:tcPr>
            <w:tcW w:w="709" w:type="dxa"/>
            <w:tcBorders>
              <w:top w:val="nil"/>
              <w:left w:val="nil"/>
              <w:bottom w:val="nil"/>
              <w:right w:val="nil"/>
            </w:tcBorders>
            <w:shd w:val="clear" w:color="auto" w:fill="auto"/>
            <w:noWrap/>
            <w:vAlign w:val="bottom"/>
            <w:hideMark/>
          </w:tcPr>
          <w:p w14:paraId="49835FAF" w14:textId="7D5D4D2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36.3%</w:t>
            </w:r>
          </w:p>
        </w:tc>
        <w:tc>
          <w:tcPr>
            <w:tcW w:w="709" w:type="dxa"/>
            <w:tcBorders>
              <w:top w:val="nil"/>
              <w:left w:val="nil"/>
              <w:bottom w:val="nil"/>
              <w:right w:val="nil"/>
            </w:tcBorders>
            <w:shd w:val="clear" w:color="auto" w:fill="auto"/>
            <w:noWrap/>
            <w:vAlign w:val="bottom"/>
            <w:hideMark/>
          </w:tcPr>
          <w:p w14:paraId="4FFA9E81" w14:textId="025CE16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57.7%</w:t>
            </w:r>
          </w:p>
        </w:tc>
        <w:tc>
          <w:tcPr>
            <w:tcW w:w="708" w:type="dxa"/>
            <w:tcBorders>
              <w:top w:val="nil"/>
              <w:left w:val="nil"/>
              <w:bottom w:val="nil"/>
              <w:right w:val="nil"/>
            </w:tcBorders>
            <w:shd w:val="clear" w:color="auto" w:fill="auto"/>
            <w:noWrap/>
            <w:vAlign w:val="bottom"/>
            <w:hideMark/>
          </w:tcPr>
          <w:p w14:paraId="5C9FA436" w14:textId="65F17C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66.7%</w:t>
            </w:r>
          </w:p>
        </w:tc>
        <w:tc>
          <w:tcPr>
            <w:tcW w:w="709" w:type="dxa"/>
            <w:tcBorders>
              <w:top w:val="nil"/>
              <w:left w:val="nil"/>
              <w:bottom w:val="nil"/>
              <w:right w:val="nil"/>
            </w:tcBorders>
            <w:shd w:val="clear" w:color="auto" w:fill="auto"/>
            <w:noWrap/>
            <w:vAlign w:val="bottom"/>
            <w:hideMark/>
          </w:tcPr>
          <w:p w14:paraId="736B944A" w14:textId="1F36731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75.2%</w:t>
            </w:r>
          </w:p>
        </w:tc>
        <w:tc>
          <w:tcPr>
            <w:tcW w:w="709" w:type="dxa"/>
            <w:tcBorders>
              <w:top w:val="nil"/>
              <w:left w:val="nil"/>
              <w:bottom w:val="nil"/>
              <w:right w:val="nil"/>
            </w:tcBorders>
            <w:shd w:val="clear" w:color="auto" w:fill="auto"/>
            <w:noWrap/>
            <w:vAlign w:val="bottom"/>
            <w:hideMark/>
          </w:tcPr>
          <w:p w14:paraId="0124D193" w14:textId="7BA7D4F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51.6%</w:t>
            </w:r>
          </w:p>
        </w:tc>
        <w:tc>
          <w:tcPr>
            <w:tcW w:w="709" w:type="dxa"/>
            <w:tcBorders>
              <w:top w:val="nil"/>
              <w:left w:val="nil"/>
              <w:bottom w:val="nil"/>
              <w:right w:val="nil"/>
            </w:tcBorders>
            <w:shd w:val="clear" w:color="auto" w:fill="auto"/>
            <w:noWrap/>
            <w:vAlign w:val="bottom"/>
            <w:hideMark/>
          </w:tcPr>
          <w:p w14:paraId="7C889D16" w14:textId="418DD66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57.1%</w:t>
            </w:r>
          </w:p>
        </w:tc>
      </w:tr>
      <w:tr w:rsidR="00415BA4" w:rsidRPr="00F16CE9" w14:paraId="6867193D"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F54F4D2"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1940D9E2" w14:textId="1B58CC14"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67F3726A" w14:textId="038573B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1768</w:t>
            </w:r>
          </w:p>
        </w:tc>
        <w:tc>
          <w:tcPr>
            <w:tcW w:w="708" w:type="dxa"/>
            <w:tcBorders>
              <w:top w:val="nil"/>
              <w:left w:val="nil"/>
              <w:bottom w:val="single" w:sz="4" w:space="0" w:color="auto"/>
              <w:right w:val="nil"/>
            </w:tcBorders>
            <w:shd w:val="clear" w:color="auto" w:fill="auto"/>
            <w:noWrap/>
            <w:vAlign w:val="bottom"/>
            <w:hideMark/>
          </w:tcPr>
          <w:p w14:paraId="01793902" w14:textId="6509BBD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293</w:t>
            </w:r>
          </w:p>
        </w:tc>
        <w:tc>
          <w:tcPr>
            <w:tcW w:w="709" w:type="dxa"/>
            <w:tcBorders>
              <w:top w:val="nil"/>
              <w:left w:val="nil"/>
              <w:bottom w:val="single" w:sz="4" w:space="0" w:color="auto"/>
              <w:right w:val="nil"/>
            </w:tcBorders>
            <w:shd w:val="clear" w:color="auto" w:fill="auto"/>
            <w:noWrap/>
            <w:vAlign w:val="bottom"/>
            <w:hideMark/>
          </w:tcPr>
          <w:p w14:paraId="228CB5CE" w14:textId="65BAD65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w:t>
            </w:r>
          </w:p>
        </w:tc>
        <w:tc>
          <w:tcPr>
            <w:tcW w:w="709" w:type="dxa"/>
            <w:tcBorders>
              <w:top w:val="nil"/>
              <w:left w:val="nil"/>
              <w:bottom w:val="single" w:sz="4" w:space="0" w:color="auto"/>
              <w:right w:val="nil"/>
            </w:tcBorders>
            <w:shd w:val="clear" w:color="auto" w:fill="auto"/>
            <w:noWrap/>
            <w:vAlign w:val="bottom"/>
            <w:hideMark/>
          </w:tcPr>
          <w:p w14:paraId="0B275C88" w14:textId="4BA9D63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157</w:t>
            </w:r>
          </w:p>
        </w:tc>
        <w:tc>
          <w:tcPr>
            <w:tcW w:w="709" w:type="dxa"/>
            <w:tcBorders>
              <w:top w:val="nil"/>
              <w:left w:val="nil"/>
              <w:bottom w:val="single" w:sz="4" w:space="0" w:color="auto"/>
              <w:right w:val="nil"/>
            </w:tcBorders>
            <w:shd w:val="clear" w:color="auto" w:fill="auto"/>
            <w:noWrap/>
            <w:vAlign w:val="bottom"/>
            <w:hideMark/>
          </w:tcPr>
          <w:p w14:paraId="00159155" w14:textId="216D0CE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227</w:t>
            </w:r>
          </w:p>
        </w:tc>
        <w:tc>
          <w:tcPr>
            <w:tcW w:w="708" w:type="dxa"/>
            <w:tcBorders>
              <w:top w:val="nil"/>
              <w:left w:val="nil"/>
              <w:bottom w:val="single" w:sz="4" w:space="0" w:color="auto"/>
              <w:right w:val="nil"/>
            </w:tcBorders>
            <w:shd w:val="clear" w:color="auto" w:fill="auto"/>
            <w:noWrap/>
            <w:vAlign w:val="bottom"/>
            <w:hideMark/>
          </w:tcPr>
          <w:p w14:paraId="56752363" w14:textId="2C6F793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w:t>
            </w:r>
          </w:p>
        </w:tc>
        <w:tc>
          <w:tcPr>
            <w:tcW w:w="709" w:type="dxa"/>
            <w:tcBorders>
              <w:top w:val="nil"/>
              <w:left w:val="nil"/>
              <w:bottom w:val="single" w:sz="4" w:space="0" w:color="auto"/>
              <w:right w:val="nil"/>
            </w:tcBorders>
            <w:shd w:val="clear" w:color="auto" w:fill="auto"/>
            <w:noWrap/>
            <w:vAlign w:val="bottom"/>
            <w:hideMark/>
          </w:tcPr>
          <w:p w14:paraId="66DB6352" w14:textId="132D3D7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424</w:t>
            </w:r>
          </w:p>
        </w:tc>
        <w:tc>
          <w:tcPr>
            <w:tcW w:w="709" w:type="dxa"/>
            <w:tcBorders>
              <w:top w:val="nil"/>
              <w:left w:val="nil"/>
              <w:bottom w:val="single" w:sz="4" w:space="0" w:color="auto"/>
              <w:right w:val="nil"/>
            </w:tcBorders>
            <w:shd w:val="clear" w:color="auto" w:fill="auto"/>
            <w:noWrap/>
            <w:vAlign w:val="bottom"/>
            <w:hideMark/>
          </w:tcPr>
          <w:p w14:paraId="097E2233" w14:textId="7BD6AF8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289</w:t>
            </w:r>
          </w:p>
        </w:tc>
        <w:tc>
          <w:tcPr>
            <w:tcW w:w="709" w:type="dxa"/>
            <w:tcBorders>
              <w:top w:val="nil"/>
              <w:left w:val="nil"/>
              <w:bottom w:val="single" w:sz="4" w:space="0" w:color="auto"/>
              <w:right w:val="nil"/>
            </w:tcBorders>
            <w:shd w:val="clear" w:color="auto" w:fill="auto"/>
            <w:noWrap/>
            <w:vAlign w:val="bottom"/>
            <w:hideMark/>
          </w:tcPr>
          <w:p w14:paraId="46F2B719" w14:textId="391337E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233</w:t>
            </w:r>
          </w:p>
        </w:tc>
      </w:tr>
      <w:tr w:rsidR="00415BA4" w:rsidRPr="00F16CE9" w14:paraId="7C43050F" w14:textId="77777777" w:rsidTr="00BB4BED">
        <w:trPr>
          <w:trHeight w:val="300"/>
        </w:trPr>
        <w:tc>
          <w:tcPr>
            <w:tcW w:w="1134" w:type="dxa"/>
            <w:tcBorders>
              <w:top w:val="nil"/>
              <w:left w:val="nil"/>
              <w:bottom w:val="nil"/>
              <w:right w:val="nil"/>
            </w:tcBorders>
            <w:shd w:val="clear" w:color="auto" w:fill="auto"/>
            <w:noWrap/>
            <w:vAlign w:val="bottom"/>
            <w:hideMark/>
          </w:tcPr>
          <w:p w14:paraId="56402D39"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3</w:t>
            </w:r>
          </w:p>
        </w:tc>
        <w:tc>
          <w:tcPr>
            <w:tcW w:w="1276" w:type="dxa"/>
            <w:tcBorders>
              <w:top w:val="nil"/>
              <w:left w:val="nil"/>
              <w:bottom w:val="nil"/>
              <w:right w:val="nil"/>
            </w:tcBorders>
            <w:shd w:val="clear" w:color="auto" w:fill="auto"/>
            <w:noWrap/>
            <w:vAlign w:val="bottom"/>
            <w:hideMark/>
          </w:tcPr>
          <w:p w14:paraId="7713CB68" w14:textId="08FB1C44"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D6F3D9B" w14:textId="2C53CEE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65.3%</w:t>
            </w:r>
          </w:p>
        </w:tc>
        <w:tc>
          <w:tcPr>
            <w:tcW w:w="708" w:type="dxa"/>
            <w:tcBorders>
              <w:top w:val="nil"/>
              <w:left w:val="nil"/>
              <w:bottom w:val="nil"/>
              <w:right w:val="nil"/>
            </w:tcBorders>
            <w:shd w:val="clear" w:color="auto" w:fill="auto"/>
            <w:noWrap/>
            <w:vAlign w:val="bottom"/>
            <w:hideMark/>
          </w:tcPr>
          <w:p w14:paraId="3F9B41A5" w14:textId="7D66CF1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69.8%</w:t>
            </w:r>
          </w:p>
        </w:tc>
        <w:tc>
          <w:tcPr>
            <w:tcW w:w="709" w:type="dxa"/>
            <w:tcBorders>
              <w:top w:val="nil"/>
              <w:left w:val="nil"/>
              <w:bottom w:val="nil"/>
              <w:right w:val="nil"/>
            </w:tcBorders>
            <w:shd w:val="clear" w:color="auto" w:fill="auto"/>
            <w:noWrap/>
            <w:vAlign w:val="bottom"/>
            <w:hideMark/>
          </w:tcPr>
          <w:p w14:paraId="423224B8" w14:textId="4F4B77D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57.6%</w:t>
            </w:r>
          </w:p>
        </w:tc>
        <w:tc>
          <w:tcPr>
            <w:tcW w:w="709" w:type="dxa"/>
            <w:tcBorders>
              <w:top w:val="nil"/>
              <w:left w:val="nil"/>
              <w:bottom w:val="nil"/>
              <w:right w:val="nil"/>
            </w:tcBorders>
            <w:shd w:val="clear" w:color="auto" w:fill="auto"/>
            <w:noWrap/>
            <w:vAlign w:val="bottom"/>
            <w:hideMark/>
          </w:tcPr>
          <w:p w14:paraId="18B76F27" w14:textId="6E06680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53.1%</w:t>
            </w:r>
          </w:p>
        </w:tc>
        <w:tc>
          <w:tcPr>
            <w:tcW w:w="709" w:type="dxa"/>
            <w:tcBorders>
              <w:top w:val="nil"/>
              <w:left w:val="nil"/>
              <w:bottom w:val="nil"/>
              <w:right w:val="nil"/>
            </w:tcBorders>
            <w:shd w:val="clear" w:color="auto" w:fill="auto"/>
            <w:noWrap/>
            <w:vAlign w:val="bottom"/>
            <w:hideMark/>
          </w:tcPr>
          <w:p w14:paraId="502FE982" w14:textId="2415FB69"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54.4%</w:t>
            </w:r>
          </w:p>
        </w:tc>
        <w:tc>
          <w:tcPr>
            <w:tcW w:w="708" w:type="dxa"/>
            <w:tcBorders>
              <w:top w:val="nil"/>
              <w:left w:val="nil"/>
              <w:bottom w:val="nil"/>
              <w:right w:val="nil"/>
            </w:tcBorders>
            <w:shd w:val="clear" w:color="auto" w:fill="auto"/>
            <w:noWrap/>
            <w:vAlign w:val="bottom"/>
            <w:hideMark/>
          </w:tcPr>
          <w:p w14:paraId="591DFEDC" w14:textId="01A3AA0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77.1%</w:t>
            </w:r>
          </w:p>
        </w:tc>
        <w:tc>
          <w:tcPr>
            <w:tcW w:w="709" w:type="dxa"/>
            <w:tcBorders>
              <w:top w:val="nil"/>
              <w:left w:val="nil"/>
              <w:bottom w:val="nil"/>
              <w:right w:val="nil"/>
            </w:tcBorders>
            <w:shd w:val="clear" w:color="auto" w:fill="auto"/>
            <w:noWrap/>
            <w:vAlign w:val="bottom"/>
            <w:hideMark/>
          </w:tcPr>
          <w:p w14:paraId="6EC72791" w14:textId="5B35DEC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80.6%</w:t>
            </w:r>
          </w:p>
        </w:tc>
        <w:tc>
          <w:tcPr>
            <w:tcW w:w="709" w:type="dxa"/>
            <w:tcBorders>
              <w:top w:val="nil"/>
              <w:left w:val="nil"/>
              <w:bottom w:val="nil"/>
              <w:right w:val="nil"/>
            </w:tcBorders>
            <w:shd w:val="clear" w:color="auto" w:fill="auto"/>
            <w:noWrap/>
            <w:vAlign w:val="bottom"/>
            <w:hideMark/>
          </w:tcPr>
          <w:p w14:paraId="6945EA39" w14:textId="003B6E7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47.8%</w:t>
            </w:r>
          </w:p>
        </w:tc>
        <w:tc>
          <w:tcPr>
            <w:tcW w:w="709" w:type="dxa"/>
            <w:tcBorders>
              <w:top w:val="nil"/>
              <w:left w:val="nil"/>
              <w:bottom w:val="nil"/>
              <w:right w:val="nil"/>
            </w:tcBorders>
            <w:shd w:val="clear" w:color="auto" w:fill="auto"/>
            <w:noWrap/>
            <w:vAlign w:val="bottom"/>
            <w:hideMark/>
          </w:tcPr>
          <w:p w14:paraId="3A3772FC" w14:textId="1ECD31B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60.2%</w:t>
            </w:r>
          </w:p>
        </w:tc>
      </w:tr>
      <w:tr w:rsidR="00415BA4" w:rsidRPr="00F16CE9" w14:paraId="017292F8"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322616A6"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7A3F9E11" w14:textId="4ECE5A40"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759FE21E" w14:textId="23F5AC3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1257</w:t>
            </w:r>
          </w:p>
        </w:tc>
        <w:tc>
          <w:tcPr>
            <w:tcW w:w="708" w:type="dxa"/>
            <w:tcBorders>
              <w:top w:val="nil"/>
              <w:left w:val="nil"/>
              <w:bottom w:val="single" w:sz="4" w:space="0" w:color="auto"/>
              <w:right w:val="nil"/>
            </w:tcBorders>
            <w:shd w:val="clear" w:color="auto" w:fill="auto"/>
            <w:noWrap/>
            <w:vAlign w:val="bottom"/>
            <w:hideMark/>
          </w:tcPr>
          <w:p w14:paraId="11B28120" w14:textId="15F4381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199</w:t>
            </w:r>
          </w:p>
        </w:tc>
        <w:tc>
          <w:tcPr>
            <w:tcW w:w="709" w:type="dxa"/>
            <w:tcBorders>
              <w:top w:val="nil"/>
              <w:left w:val="nil"/>
              <w:bottom w:val="single" w:sz="4" w:space="0" w:color="auto"/>
              <w:right w:val="nil"/>
            </w:tcBorders>
            <w:shd w:val="clear" w:color="auto" w:fill="auto"/>
            <w:noWrap/>
            <w:vAlign w:val="bottom"/>
            <w:hideMark/>
          </w:tcPr>
          <w:p w14:paraId="08107595" w14:textId="20F792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w:t>
            </w:r>
          </w:p>
        </w:tc>
        <w:tc>
          <w:tcPr>
            <w:tcW w:w="709" w:type="dxa"/>
            <w:tcBorders>
              <w:top w:val="nil"/>
              <w:left w:val="nil"/>
              <w:bottom w:val="single" w:sz="4" w:space="0" w:color="auto"/>
              <w:right w:val="nil"/>
            </w:tcBorders>
            <w:shd w:val="clear" w:color="auto" w:fill="auto"/>
            <w:noWrap/>
            <w:vAlign w:val="bottom"/>
            <w:hideMark/>
          </w:tcPr>
          <w:p w14:paraId="7A7B7725" w14:textId="30BF508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98</w:t>
            </w:r>
          </w:p>
        </w:tc>
        <w:tc>
          <w:tcPr>
            <w:tcW w:w="709" w:type="dxa"/>
            <w:tcBorders>
              <w:top w:val="nil"/>
              <w:left w:val="nil"/>
              <w:bottom w:val="single" w:sz="4" w:space="0" w:color="auto"/>
              <w:right w:val="nil"/>
            </w:tcBorders>
            <w:shd w:val="clear" w:color="auto" w:fill="auto"/>
            <w:noWrap/>
            <w:vAlign w:val="bottom"/>
            <w:hideMark/>
          </w:tcPr>
          <w:p w14:paraId="6D96B21C" w14:textId="0855E3A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125</w:t>
            </w:r>
          </w:p>
        </w:tc>
        <w:tc>
          <w:tcPr>
            <w:tcW w:w="708" w:type="dxa"/>
            <w:tcBorders>
              <w:top w:val="nil"/>
              <w:left w:val="nil"/>
              <w:bottom w:val="single" w:sz="4" w:space="0" w:color="auto"/>
              <w:right w:val="nil"/>
            </w:tcBorders>
            <w:shd w:val="clear" w:color="auto" w:fill="auto"/>
            <w:noWrap/>
            <w:vAlign w:val="bottom"/>
            <w:hideMark/>
          </w:tcPr>
          <w:p w14:paraId="493BDD20" w14:textId="0BF7AB7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83</w:t>
            </w:r>
          </w:p>
        </w:tc>
        <w:tc>
          <w:tcPr>
            <w:tcW w:w="709" w:type="dxa"/>
            <w:tcBorders>
              <w:top w:val="nil"/>
              <w:left w:val="nil"/>
              <w:bottom w:val="single" w:sz="4" w:space="0" w:color="auto"/>
              <w:right w:val="nil"/>
            </w:tcBorders>
            <w:shd w:val="clear" w:color="auto" w:fill="auto"/>
            <w:noWrap/>
            <w:vAlign w:val="bottom"/>
            <w:hideMark/>
          </w:tcPr>
          <w:p w14:paraId="189EDF55" w14:textId="6A8C97C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341</w:t>
            </w:r>
          </w:p>
        </w:tc>
        <w:tc>
          <w:tcPr>
            <w:tcW w:w="709" w:type="dxa"/>
            <w:tcBorders>
              <w:top w:val="nil"/>
              <w:left w:val="nil"/>
              <w:bottom w:val="single" w:sz="4" w:space="0" w:color="auto"/>
              <w:right w:val="nil"/>
            </w:tcBorders>
            <w:shd w:val="clear" w:color="auto" w:fill="auto"/>
            <w:noWrap/>
            <w:vAlign w:val="bottom"/>
            <w:hideMark/>
          </w:tcPr>
          <w:p w14:paraId="21EA7707" w14:textId="545AE4F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184</w:t>
            </w:r>
          </w:p>
        </w:tc>
        <w:tc>
          <w:tcPr>
            <w:tcW w:w="709" w:type="dxa"/>
            <w:tcBorders>
              <w:top w:val="nil"/>
              <w:left w:val="nil"/>
              <w:bottom w:val="single" w:sz="4" w:space="0" w:color="auto"/>
              <w:right w:val="nil"/>
            </w:tcBorders>
            <w:shd w:val="clear" w:color="auto" w:fill="auto"/>
            <w:noWrap/>
            <w:vAlign w:val="bottom"/>
            <w:hideMark/>
          </w:tcPr>
          <w:p w14:paraId="3AE51565" w14:textId="022494D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161</w:t>
            </w:r>
          </w:p>
        </w:tc>
      </w:tr>
      <w:tr w:rsidR="00415BA4" w:rsidRPr="00F16CE9" w14:paraId="3D94DCD4" w14:textId="77777777" w:rsidTr="00BB4BED">
        <w:trPr>
          <w:trHeight w:val="300"/>
        </w:trPr>
        <w:tc>
          <w:tcPr>
            <w:tcW w:w="1134" w:type="dxa"/>
            <w:tcBorders>
              <w:top w:val="nil"/>
              <w:left w:val="nil"/>
              <w:bottom w:val="nil"/>
              <w:right w:val="nil"/>
            </w:tcBorders>
            <w:shd w:val="clear" w:color="auto" w:fill="auto"/>
            <w:noWrap/>
            <w:vAlign w:val="bottom"/>
            <w:hideMark/>
          </w:tcPr>
          <w:p w14:paraId="237CEE5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k = 4</w:t>
            </w:r>
          </w:p>
        </w:tc>
        <w:tc>
          <w:tcPr>
            <w:tcW w:w="1276" w:type="dxa"/>
            <w:tcBorders>
              <w:top w:val="nil"/>
              <w:left w:val="nil"/>
              <w:bottom w:val="nil"/>
              <w:right w:val="nil"/>
            </w:tcBorders>
            <w:shd w:val="clear" w:color="auto" w:fill="auto"/>
            <w:noWrap/>
            <w:vAlign w:val="bottom"/>
            <w:hideMark/>
          </w:tcPr>
          <w:p w14:paraId="0ACF5214" w14:textId="50BD673D"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E8C6E2B" w14:textId="490EB03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68.7%</w:t>
            </w:r>
          </w:p>
        </w:tc>
        <w:tc>
          <w:tcPr>
            <w:tcW w:w="708" w:type="dxa"/>
            <w:tcBorders>
              <w:top w:val="nil"/>
              <w:left w:val="nil"/>
              <w:bottom w:val="nil"/>
              <w:right w:val="nil"/>
            </w:tcBorders>
            <w:shd w:val="clear" w:color="auto" w:fill="auto"/>
            <w:noWrap/>
            <w:vAlign w:val="bottom"/>
            <w:hideMark/>
          </w:tcPr>
          <w:p w14:paraId="7C6B3FD9" w14:textId="0A04F2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75.0%</w:t>
            </w:r>
          </w:p>
        </w:tc>
        <w:tc>
          <w:tcPr>
            <w:tcW w:w="709" w:type="dxa"/>
            <w:tcBorders>
              <w:top w:val="nil"/>
              <w:left w:val="nil"/>
              <w:bottom w:val="nil"/>
              <w:right w:val="nil"/>
            </w:tcBorders>
            <w:shd w:val="clear" w:color="auto" w:fill="auto"/>
            <w:noWrap/>
            <w:vAlign w:val="bottom"/>
            <w:hideMark/>
          </w:tcPr>
          <w:p w14:paraId="397D5048" w14:textId="28683B5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63.8%</w:t>
            </w:r>
          </w:p>
        </w:tc>
        <w:tc>
          <w:tcPr>
            <w:tcW w:w="709" w:type="dxa"/>
            <w:tcBorders>
              <w:top w:val="nil"/>
              <w:left w:val="nil"/>
              <w:bottom w:val="nil"/>
              <w:right w:val="nil"/>
            </w:tcBorders>
            <w:shd w:val="clear" w:color="auto" w:fill="auto"/>
            <w:noWrap/>
            <w:vAlign w:val="bottom"/>
            <w:hideMark/>
          </w:tcPr>
          <w:p w14:paraId="177DBC17" w14:textId="6A35908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53.1%</w:t>
            </w:r>
          </w:p>
        </w:tc>
        <w:tc>
          <w:tcPr>
            <w:tcW w:w="709" w:type="dxa"/>
            <w:tcBorders>
              <w:top w:val="nil"/>
              <w:left w:val="nil"/>
              <w:bottom w:val="nil"/>
              <w:right w:val="nil"/>
            </w:tcBorders>
            <w:shd w:val="clear" w:color="auto" w:fill="auto"/>
            <w:noWrap/>
            <w:vAlign w:val="bottom"/>
            <w:hideMark/>
          </w:tcPr>
          <w:p w14:paraId="4DA58157" w14:textId="700D897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69.7%</w:t>
            </w:r>
          </w:p>
        </w:tc>
        <w:tc>
          <w:tcPr>
            <w:tcW w:w="708" w:type="dxa"/>
            <w:tcBorders>
              <w:top w:val="nil"/>
              <w:left w:val="nil"/>
              <w:bottom w:val="nil"/>
              <w:right w:val="nil"/>
            </w:tcBorders>
            <w:shd w:val="clear" w:color="auto" w:fill="auto"/>
            <w:noWrap/>
            <w:vAlign w:val="bottom"/>
            <w:hideMark/>
          </w:tcPr>
          <w:p w14:paraId="615FCF47" w14:textId="17B1624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67.9%</w:t>
            </w:r>
          </w:p>
        </w:tc>
        <w:tc>
          <w:tcPr>
            <w:tcW w:w="709" w:type="dxa"/>
            <w:tcBorders>
              <w:top w:val="nil"/>
              <w:left w:val="nil"/>
              <w:bottom w:val="nil"/>
              <w:right w:val="nil"/>
            </w:tcBorders>
            <w:shd w:val="clear" w:color="auto" w:fill="auto"/>
            <w:noWrap/>
            <w:vAlign w:val="bottom"/>
            <w:hideMark/>
          </w:tcPr>
          <w:p w14:paraId="339FCD7B" w14:textId="2E0C4D87"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81.4%</w:t>
            </w:r>
          </w:p>
        </w:tc>
        <w:tc>
          <w:tcPr>
            <w:tcW w:w="709" w:type="dxa"/>
            <w:tcBorders>
              <w:top w:val="nil"/>
              <w:left w:val="nil"/>
              <w:bottom w:val="nil"/>
              <w:right w:val="nil"/>
            </w:tcBorders>
            <w:shd w:val="clear" w:color="auto" w:fill="auto"/>
            <w:noWrap/>
            <w:vAlign w:val="bottom"/>
            <w:hideMark/>
          </w:tcPr>
          <w:p w14:paraId="149AB6BC" w14:textId="0BF1E83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52.7%</w:t>
            </w:r>
          </w:p>
        </w:tc>
        <w:tc>
          <w:tcPr>
            <w:tcW w:w="709" w:type="dxa"/>
            <w:tcBorders>
              <w:top w:val="nil"/>
              <w:left w:val="nil"/>
              <w:bottom w:val="nil"/>
              <w:right w:val="nil"/>
            </w:tcBorders>
            <w:shd w:val="clear" w:color="auto" w:fill="auto"/>
            <w:noWrap/>
            <w:vAlign w:val="bottom"/>
            <w:hideMark/>
          </w:tcPr>
          <w:p w14:paraId="0E6115FA" w14:textId="0DFEEFB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62.5%</w:t>
            </w:r>
          </w:p>
        </w:tc>
      </w:tr>
      <w:tr w:rsidR="00415BA4" w:rsidRPr="00F16CE9" w14:paraId="7AEB9300"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12E89606"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7FD011F5" w14:textId="1FA044F8"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6C4DE388" w14:textId="47EBEAA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892</w:t>
            </w:r>
          </w:p>
        </w:tc>
        <w:tc>
          <w:tcPr>
            <w:tcW w:w="708" w:type="dxa"/>
            <w:tcBorders>
              <w:top w:val="nil"/>
              <w:left w:val="nil"/>
              <w:bottom w:val="single" w:sz="4" w:space="0" w:color="auto"/>
              <w:right w:val="nil"/>
            </w:tcBorders>
            <w:shd w:val="clear" w:color="auto" w:fill="auto"/>
            <w:noWrap/>
            <w:vAlign w:val="bottom"/>
            <w:hideMark/>
          </w:tcPr>
          <w:p w14:paraId="031EB83E" w14:textId="3161348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128</w:t>
            </w:r>
          </w:p>
        </w:tc>
        <w:tc>
          <w:tcPr>
            <w:tcW w:w="709" w:type="dxa"/>
            <w:tcBorders>
              <w:top w:val="nil"/>
              <w:left w:val="nil"/>
              <w:bottom w:val="single" w:sz="4" w:space="0" w:color="auto"/>
              <w:right w:val="nil"/>
            </w:tcBorders>
            <w:shd w:val="clear" w:color="auto" w:fill="auto"/>
            <w:noWrap/>
            <w:vAlign w:val="bottom"/>
            <w:hideMark/>
          </w:tcPr>
          <w:p w14:paraId="4C8EE249" w14:textId="0F7C8AE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w:t>
            </w:r>
          </w:p>
        </w:tc>
        <w:tc>
          <w:tcPr>
            <w:tcW w:w="709" w:type="dxa"/>
            <w:tcBorders>
              <w:top w:val="nil"/>
              <w:left w:val="nil"/>
              <w:bottom w:val="single" w:sz="4" w:space="0" w:color="auto"/>
              <w:right w:val="nil"/>
            </w:tcBorders>
            <w:shd w:val="clear" w:color="auto" w:fill="auto"/>
            <w:noWrap/>
            <w:vAlign w:val="bottom"/>
            <w:hideMark/>
          </w:tcPr>
          <w:p w14:paraId="208BFA78" w14:textId="2F9026B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w:t>
            </w:r>
          </w:p>
        </w:tc>
        <w:tc>
          <w:tcPr>
            <w:tcW w:w="709" w:type="dxa"/>
            <w:tcBorders>
              <w:top w:val="nil"/>
              <w:left w:val="nil"/>
              <w:bottom w:val="single" w:sz="4" w:space="0" w:color="auto"/>
              <w:right w:val="nil"/>
            </w:tcBorders>
            <w:shd w:val="clear" w:color="auto" w:fill="auto"/>
            <w:noWrap/>
            <w:vAlign w:val="bottom"/>
            <w:hideMark/>
          </w:tcPr>
          <w:p w14:paraId="35147FF2" w14:textId="17539AA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89</w:t>
            </w:r>
          </w:p>
        </w:tc>
        <w:tc>
          <w:tcPr>
            <w:tcW w:w="708" w:type="dxa"/>
            <w:tcBorders>
              <w:top w:val="nil"/>
              <w:left w:val="nil"/>
              <w:bottom w:val="single" w:sz="4" w:space="0" w:color="auto"/>
              <w:right w:val="nil"/>
            </w:tcBorders>
            <w:shd w:val="clear" w:color="auto" w:fill="auto"/>
            <w:noWrap/>
            <w:vAlign w:val="bottom"/>
            <w:hideMark/>
          </w:tcPr>
          <w:p w14:paraId="6E7D4326" w14:textId="110C5D1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56</w:t>
            </w:r>
          </w:p>
        </w:tc>
        <w:tc>
          <w:tcPr>
            <w:tcW w:w="709" w:type="dxa"/>
            <w:tcBorders>
              <w:top w:val="nil"/>
              <w:left w:val="nil"/>
              <w:bottom w:val="single" w:sz="4" w:space="0" w:color="auto"/>
              <w:right w:val="nil"/>
            </w:tcBorders>
            <w:shd w:val="clear" w:color="auto" w:fill="auto"/>
            <w:noWrap/>
            <w:vAlign w:val="bottom"/>
            <w:hideMark/>
          </w:tcPr>
          <w:p w14:paraId="5685F9A5" w14:textId="297C072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264</w:t>
            </w:r>
          </w:p>
        </w:tc>
        <w:tc>
          <w:tcPr>
            <w:tcW w:w="709" w:type="dxa"/>
            <w:tcBorders>
              <w:top w:val="nil"/>
              <w:left w:val="nil"/>
              <w:bottom w:val="single" w:sz="4" w:space="0" w:color="auto"/>
              <w:right w:val="nil"/>
            </w:tcBorders>
            <w:shd w:val="clear" w:color="auto" w:fill="auto"/>
            <w:noWrap/>
            <w:vAlign w:val="bottom"/>
            <w:hideMark/>
          </w:tcPr>
          <w:p w14:paraId="6CC71E0F" w14:textId="093C813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148</w:t>
            </w:r>
          </w:p>
        </w:tc>
        <w:tc>
          <w:tcPr>
            <w:tcW w:w="709" w:type="dxa"/>
            <w:tcBorders>
              <w:top w:val="nil"/>
              <w:left w:val="nil"/>
              <w:bottom w:val="single" w:sz="4" w:space="0" w:color="auto"/>
              <w:right w:val="nil"/>
            </w:tcBorders>
            <w:shd w:val="clear" w:color="auto" w:fill="auto"/>
            <w:noWrap/>
            <w:vAlign w:val="bottom"/>
            <w:hideMark/>
          </w:tcPr>
          <w:p w14:paraId="2DD90D9A" w14:textId="4A85DDA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96</w:t>
            </w:r>
          </w:p>
        </w:tc>
      </w:tr>
      <w:tr w:rsidR="00BB4BED" w:rsidRPr="00F16CE9" w14:paraId="426901FC" w14:textId="77777777" w:rsidTr="00BB4BED">
        <w:trPr>
          <w:trHeight w:val="300"/>
        </w:trPr>
        <w:tc>
          <w:tcPr>
            <w:tcW w:w="1134" w:type="dxa"/>
            <w:tcBorders>
              <w:top w:val="nil"/>
              <w:left w:val="nil"/>
              <w:bottom w:val="nil"/>
              <w:right w:val="nil"/>
            </w:tcBorders>
            <w:shd w:val="clear" w:color="auto" w:fill="auto"/>
            <w:noWrap/>
            <w:vAlign w:val="bottom"/>
            <w:hideMark/>
          </w:tcPr>
          <w:p w14:paraId="3A7360D6" w14:textId="0751F36E" w:rsidR="00BB4BED" w:rsidRPr="00F16CE9" w:rsidRDefault="00BB4BED" w:rsidP="00BB4BED">
            <w:pPr>
              <w:rPr>
                <w:rFonts w:eastAsia="Times New Roman"/>
                <w:color w:val="000000"/>
                <w:sz w:val="20"/>
                <w:szCs w:val="20"/>
                <w:lang w:val="nl-NL" w:eastAsia="nl-NL"/>
              </w:rPr>
            </w:pPr>
            <w:r>
              <w:rPr>
                <w:color w:val="000000"/>
                <w:sz w:val="20"/>
                <w:szCs w:val="20"/>
              </w:rPr>
              <w:t xml:space="preserve">5 ≤ </w:t>
            </w:r>
            <w:r>
              <w:rPr>
                <w:i/>
                <w:iCs/>
                <w:color w:val="000000"/>
                <w:sz w:val="20"/>
                <w:szCs w:val="20"/>
              </w:rPr>
              <w:t>k</w:t>
            </w:r>
            <w:r>
              <w:rPr>
                <w:color w:val="000000"/>
                <w:sz w:val="20"/>
                <w:szCs w:val="20"/>
              </w:rPr>
              <w:t xml:space="preserve"> &lt; 10</w:t>
            </w:r>
          </w:p>
        </w:tc>
        <w:tc>
          <w:tcPr>
            <w:tcW w:w="1276" w:type="dxa"/>
            <w:tcBorders>
              <w:top w:val="nil"/>
              <w:left w:val="nil"/>
              <w:bottom w:val="nil"/>
              <w:right w:val="nil"/>
            </w:tcBorders>
            <w:shd w:val="clear" w:color="auto" w:fill="auto"/>
            <w:noWrap/>
            <w:vAlign w:val="bottom"/>
            <w:hideMark/>
          </w:tcPr>
          <w:p w14:paraId="7756B2B4" w14:textId="354875BB"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54128FBC" w14:textId="293A1F6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72.3%</w:t>
            </w:r>
          </w:p>
        </w:tc>
        <w:tc>
          <w:tcPr>
            <w:tcW w:w="708" w:type="dxa"/>
            <w:tcBorders>
              <w:top w:val="nil"/>
              <w:left w:val="nil"/>
              <w:bottom w:val="nil"/>
              <w:right w:val="nil"/>
            </w:tcBorders>
            <w:shd w:val="clear" w:color="auto" w:fill="auto"/>
            <w:noWrap/>
            <w:vAlign w:val="bottom"/>
            <w:hideMark/>
          </w:tcPr>
          <w:p w14:paraId="6721124F" w14:textId="1E0C6CA2"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71.2%</w:t>
            </w:r>
          </w:p>
        </w:tc>
        <w:tc>
          <w:tcPr>
            <w:tcW w:w="709" w:type="dxa"/>
            <w:tcBorders>
              <w:top w:val="nil"/>
              <w:left w:val="nil"/>
              <w:bottom w:val="nil"/>
              <w:right w:val="nil"/>
            </w:tcBorders>
            <w:shd w:val="clear" w:color="auto" w:fill="auto"/>
            <w:noWrap/>
            <w:vAlign w:val="bottom"/>
            <w:hideMark/>
          </w:tcPr>
          <w:p w14:paraId="7AC859EE" w14:textId="4BA84B9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67.7%</w:t>
            </w:r>
          </w:p>
        </w:tc>
        <w:tc>
          <w:tcPr>
            <w:tcW w:w="709" w:type="dxa"/>
            <w:tcBorders>
              <w:top w:val="nil"/>
              <w:left w:val="nil"/>
              <w:bottom w:val="nil"/>
              <w:right w:val="nil"/>
            </w:tcBorders>
            <w:shd w:val="clear" w:color="auto" w:fill="auto"/>
            <w:noWrap/>
            <w:vAlign w:val="bottom"/>
            <w:hideMark/>
          </w:tcPr>
          <w:p w14:paraId="732EFB9D" w14:textId="01C6C2B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56.7%</w:t>
            </w:r>
          </w:p>
        </w:tc>
        <w:tc>
          <w:tcPr>
            <w:tcW w:w="709" w:type="dxa"/>
            <w:tcBorders>
              <w:top w:val="nil"/>
              <w:left w:val="nil"/>
              <w:bottom w:val="nil"/>
              <w:right w:val="nil"/>
            </w:tcBorders>
            <w:shd w:val="clear" w:color="auto" w:fill="auto"/>
            <w:noWrap/>
            <w:vAlign w:val="bottom"/>
            <w:hideMark/>
          </w:tcPr>
          <w:p w14:paraId="6C77B57C" w14:textId="61B4F6B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66.3%</w:t>
            </w:r>
          </w:p>
        </w:tc>
        <w:tc>
          <w:tcPr>
            <w:tcW w:w="708" w:type="dxa"/>
            <w:tcBorders>
              <w:top w:val="nil"/>
              <w:left w:val="nil"/>
              <w:bottom w:val="nil"/>
              <w:right w:val="nil"/>
            </w:tcBorders>
            <w:shd w:val="clear" w:color="auto" w:fill="auto"/>
            <w:noWrap/>
            <w:vAlign w:val="bottom"/>
            <w:hideMark/>
          </w:tcPr>
          <w:p w14:paraId="477A5533" w14:textId="3B08A7D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71.2%</w:t>
            </w:r>
          </w:p>
        </w:tc>
        <w:tc>
          <w:tcPr>
            <w:tcW w:w="709" w:type="dxa"/>
            <w:tcBorders>
              <w:top w:val="nil"/>
              <w:left w:val="nil"/>
              <w:bottom w:val="nil"/>
              <w:right w:val="nil"/>
            </w:tcBorders>
            <w:shd w:val="clear" w:color="auto" w:fill="auto"/>
            <w:noWrap/>
            <w:vAlign w:val="bottom"/>
            <w:hideMark/>
          </w:tcPr>
          <w:p w14:paraId="3B2368CF" w14:textId="687E3DD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87.1%</w:t>
            </w:r>
          </w:p>
        </w:tc>
        <w:tc>
          <w:tcPr>
            <w:tcW w:w="709" w:type="dxa"/>
            <w:tcBorders>
              <w:top w:val="nil"/>
              <w:left w:val="nil"/>
              <w:bottom w:val="nil"/>
              <w:right w:val="nil"/>
            </w:tcBorders>
            <w:shd w:val="clear" w:color="auto" w:fill="auto"/>
            <w:noWrap/>
            <w:vAlign w:val="bottom"/>
            <w:hideMark/>
          </w:tcPr>
          <w:p w14:paraId="58789A86" w14:textId="72925EA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52.4%</w:t>
            </w:r>
          </w:p>
        </w:tc>
        <w:tc>
          <w:tcPr>
            <w:tcW w:w="709" w:type="dxa"/>
            <w:tcBorders>
              <w:top w:val="nil"/>
              <w:left w:val="nil"/>
              <w:bottom w:val="nil"/>
              <w:right w:val="nil"/>
            </w:tcBorders>
            <w:shd w:val="clear" w:color="auto" w:fill="auto"/>
            <w:noWrap/>
            <w:vAlign w:val="bottom"/>
            <w:hideMark/>
          </w:tcPr>
          <w:p w14:paraId="25CCF1E7" w14:textId="344524C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63.0%</w:t>
            </w:r>
          </w:p>
        </w:tc>
      </w:tr>
      <w:tr w:rsidR="00BB4BED" w:rsidRPr="00F16CE9" w14:paraId="0F28E357"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517DFCEF" w14:textId="548D8E16" w:rsidR="00BB4BED" w:rsidRPr="00F16CE9" w:rsidRDefault="00BB4BED" w:rsidP="00BB4BED">
            <w:pPr>
              <w:rPr>
                <w:rFonts w:eastAsia="Times New Roman"/>
                <w:color w:val="000000"/>
                <w:sz w:val="20"/>
                <w:szCs w:val="20"/>
                <w:lang w:val="nl-NL" w:eastAsia="nl-NL"/>
              </w:rPr>
            </w:pPr>
            <w:r>
              <w:rPr>
                <w:color w:val="000000"/>
                <w:sz w:val="20"/>
                <w:szCs w:val="20"/>
              </w:rPr>
              <w:t> </w:t>
            </w:r>
          </w:p>
        </w:tc>
        <w:tc>
          <w:tcPr>
            <w:tcW w:w="1276" w:type="dxa"/>
            <w:tcBorders>
              <w:top w:val="nil"/>
              <w:left w:val="nil"/>
              <w:bottom w:val="single" w:sz="4" w:space="0" w:color="auto"/>
              <w:right w:val="nil"/>
            </w:tcBorders>
            <w:shd w:val="clear" w:color="auto" w:fill="auto"/>
            <w:noWrap/>
            <w:vAlign w:val="bottom"/>
            <w:hideMark/>
          </w:tcPr>
          <w:p w14:paraId="695D353D" w14:textId="2A37F00A" w:rsidR="00BB4BED" w:rsidRPr="00F16CE9" w:rsidRDefault="00BB4BED" w:rsidP="00BB4BED">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7D04BE3" w14:textId="364165A0"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w:t>
            </w:r>
            <w:r>
              <w:rPr>
                <w:color w:val="000000"/>
                <w:sz w:val="20"/>
                <w:szCs w:val="20"/>
              </w:rPr>
              <w:t>,</w:t>
            </w:r>
            <w:r w:rsidRPr="00F16CE9">
              <w:rPr>
                <w:color w:val="000000"/>
                <w:sz w:val="20"/>
                <w:szCs w:val="20"/>
              </w:rPr>
              <w:t>394</w:t>
            </w:r>
          </w:p>
        </w:tc>
        <w:tc>
          <w:tcPr>
            <w:tcW w:w="708" w:type="dxa"/>
            <w:tcBorders>
              <w:top w:val="nil"/>
              <w:left w:val="nil"/>
              <w:bottom w:val="single" w:sz="4" w:space="0" w:color="auto"/>
              <w:right w:val="nil"/>
            </w:tcBorders>
            <w:shd w:val="clear" w:color="auto" w:fill="auto"/>
            <w:noWrap/>
            <w:vAlign w:val="bottom"/>
            <w:hideMark/>
          </w:tcPr>
          <w:p w14:paraId="4CFC1E6D" w14:textId="7E154C0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326</w:t>
            </w:r>
          </w:p>
        </w:tc>
        <w:tc>
          <w:tcPr>
            <w:tcW w:w="709" w:type="dxa"/>
            <w:tcBorders>
              <w:top w:val="nil"/>
              <w:left w:val="nil"/>
              <w:bottom w:val="single" w:sz="4" w:space="0" w:color="auto"/>
              <w:right w:val="nil"/>
            </w:tcBorders>
            <w:shd w:val="clear" w:color="auto" w:fill="auto"/>
            <w:noWrap/>
            <w:vAlign w:val="bottom"/>
            <w:hideMark/>
          </w:tcPr>
          <w:p w14:paraId="7F282910" w14:textId="725BE80F"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124</w:t>
            </w:r>
          </w:p>
        </w:tc>
        <w:tc>
          <w:tcPr>
            <w:tcW w:w="709" w:type="dxa"/>
            <w:tcBorders>
              <w:top w:val="nil"/>
              <w:left w:val="nil"/>
              <w:bottom w:val="single" w:sz="4" w:space="0" w:color="auto"/>
              <w:right w:val="nil"/>
            </w:tcBorders>
            <w:shd w:val="clear" w:color="auto" w:fill="auto"/>
            <w:noWrap/>
            <w:vAlign w:val="bottom"/>
            <w:hideMark/>
          </w:tcPr>
          <w:p w14:paraId="42BC597A" w14:textId="6F6C8422"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134</w:t>
            </w:r>
          </w:p>
        </w:tc>
        <w:tc>
          <w:tcPr>
            <w:tcW w:w="709" w:type="dxa"/>
            <w:tcBorders>
              <w:top w:val="nil"/>
              <w:left w:val="nil"/>
              <w:bottom w:val="single" w:sz="4" w:space="0" w:color="auto"/>
              <w:right w:val="nil"/>
            </w:tcBorders>
            <w:shd w:val="clear" w:color="auto" w:fill="auto"/>
            <w:noWrap/>
            <w:vAlign w:val="bottom"/>
            <w:hideMark/>
          </w:tcPr>
          <w:p w14:paraId="4EC1712A" w14:textId="35489CC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208</w:t>
            </w:r>
          </w:p>
        </w:tc>
        <w:tc>
          <w:tcPr>
            <w:tcW w:w="708" w:type="dxa"/>
            <w:tcBorders>
              <w:top w:val="nil"/>
              <w:left w:val="nil"/>
              <w:bottom w:val="single" w:sz="4" w:space="0" w:color="auto"/>
              <w:right w:val="nil"/>
            </w:tcBorders>
            <w:shd w:val="clear" w:color="auto" w:fill="auto"/>
            <w:noWrap/>
            <w:vAlign w:val="bottom"/>
            <w:hideMark/>
          </w:tcPr>
          <w:p w14:paraId="6E1F3BE9" w14:textId="27036299"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163</w:t>
            </w:r>
          </w:p>
        </w:tc>
        <w:tc>
          <w:tcPr>
            <w:tcW w:w="709" w:type="dxa"/>
            <w:tcBorders>
              <w:top w:val="nil"/>
              <w:left w:val="nil"/>
              <w:bottom w:val="single" w:sz="4" w:space="0" w:color="auto"/>
              <w:right w:val="nil"/>
            </w:tcBorders>
            <w:shd w:val="clear" w:color="auto" w:fill="auto"/>
            <w:noWrap/>
            <w:vAlign w:val="bottom"/>
            <w:hideMark/>
          </w:tcPr>
          <w:p w14:paraId="3F4A49D0" w14:textId="04FEA58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898</w:t>
            </w:r>
          </w:p>
        </w:tc>
        <w:tc>
          <w:tcPr>
            <w:tcW w:w="709" w:type="dxa"/>
            <w:tcBorders>
              <w:top w:val="nil"/>
              <w:left w:val="nil"/>
              <w:bottom w:val="single" w:sz="4" w:space="0" w:color="auto"/>
              <w:right w:val="nil"/>
            </w:tcBorders>
            <w:shd w:val="clear" w:color="auto" w:fill="auto"/>
            <w:noWrap/>
            <w:vAlign w:val="bottom"/>
            <w:hideMark/>
          </w:tcPr>
          <w:p w14:paraId="1FFE8742" w14:textId="734B06B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368</w:t>
            </w:r>
          </w:p>
        </w:tc>
        <w:tc>
          <w:tcPr>
            <w:tcW w:w="709" w:type="dxa"/>
            <w:tcBorders>
              <w:top w:val="nil"/>
              <w:left w:val="nil"/>
              <w:bottom w:val="single" w:sz="4" w:space="0" w:color="auto"/>
              <w:right w:val="nil"/>
            </w:tcBorders>
            <w:shd w:val="clear" w:color="auto" w:fill="auto"/>
            <w:noWrap/>
            <w:vAlign w:val="bottom"/>
            <w:hideMark/>
          </w:tcPr>
          <w:p w14:paraId="0297A887" w14:textId="04BA0A8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173</w:t>
            </w:r>
          </w:p>
        </w:tc>
      </w:tr>
      <w:tr w:rsidR="00BB4BED" w:rsidRPr="00F16CE9" w14:paraId="1A84C7FD" w14:textId="77777777" w:rsidTr="00BB4BED">
        <w:trPr>
          <w:trHeight w:val="300"/>
        </w:trPr>
        <w:tc>
          <w:tcPr>
            <w:tcW w:w="1134" w:type="dxa"/>
            <w:tcBorders>
              <w:top w:val="nil"/>
              <w:left w:val="nil"/>
              <w:bottom w:val="nil"/>
              <w:right w:val="nil"/>
            </w:tcBorders>
            <w:shd w:val="clear" w:color="auto" w:fill="auto"/>
            <w:noWrap/>
            <w:vAlign w:val="bottom"/>
            <w:hideMark/>
          </w:tcPr>
          <w:p w14:paraId="2EA63F19" w14:textId="2CBC2977" w:rsidR="00BB4BED" w:rsidRPr="00F16CE9" w:rsidRDefault="00BB4BED" w:rsidP="00BB4BED">
            <w:pPr>
              <w:rPr>
                <w:rFonts w:eastAsia="Times New Roman"/>
                <w:color w:val="000000"/>
                <w:sz w:val="20"/>
                <w:szCs w:val="20"/>
                <w:lang w:val="nl-NL" w:eastAsia="nl-NL"/>
              </w:rPr>
            </w:pPr>
            <w:r>
              <w:rPr>
                <w:color w:val="000000"/>
                <w:sz w:val="20"/>
                <w:szCs w:val="20"/>
              </w:rPr>
              <w:t xml:space="preserve">10 ≤ </w:t>
            </w:r>
            <w:r>
              <w:rPr>
                <w:i/>
                <w:iCs/>
                <w:color w:val="000000"/>
                <w:sz w:val="20"/>
                <w:szCs w:val="20"/>
              </w:rPr>
              <w:t>k</w:t>
            </w:r>
            <w:r>
              <w:rPr>
                <w:color w:val="000000"/>
                <w:sz w:val="20"/>
                <w:szCs w:val="20"/>
              </w:rPr>
              <w:t xml:space="preserve"> &lt; 20</w:t>
            </w:r>
          </w:p>
        </w:tc>
        <w:tc>
          <w:tcPr>
            <w:tcW w:w="1276" w:type="dxa"/>
            <w:tcBorders>
              <w:top w:val="nil"/>
              <w:left w:val="nil"/>
              <w:bottom w:val="nil"/>
              <w:right w:val="nil"/>
            </w:tcBorders>
            <w:shd w:val="clear" w:color="auto" w:fill="auto"/>
            <w:noWrap/>
            <w:vAlign w:val="bottom"/>
            <w:hideMark/>
          </w:tcPr>
          <w:p w14:paraId="3ACF7F4B" w14:textId="499DA4CD"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45533896" w14:textId="7E66C63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77.7%</w:t>
            </w:r>
          </w:p>
        </w:tc>
        <w:tc>
          <w:tcPr>
            <w:tcW w:w="708" w:type="dxa"/>
            <w:tcBorders>
              <w:top w:val="nil"/>
              <w:left w:val="nil"/>
              <w:bottom w:val="nil"/>
              <w:right w:val="nil"/>
            </w:tcBorders>
            <w:shd w:val="clear" w:color="auto" w:fill="auto"/>
            <w:noWrap/>
            <w:vAlign w:val="bottom"/>
            <w:hideMark/>
          </w:tcPr>
          <w:p w14:paraId="24AEB241" w14:textId="04D2FE86"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76.9%</w:t>
            </w:r>
          </w:p>
        </w:tc>
        <w:tc>
          <w:tcPr>
            <w:tcW w:w="709" w:type="dxa"/>
            <w:tcBorders>
              <w:top w:val="nil"/>
              <w:left w:val="nil"/>
              <w:bottom w:val="nil"/>
              <w:right w:val="nil"/>
            </w:tcBorders>
            <w:shd w:val="clear" w:color="auto" w:fill="auto"/>
            <w:noWrap/>
            <w:vAlign w:val="bottom"/>
            <w:hideMark/>
          </w:tcPr>
          <w:p w14:paraId="5CF92055" w14:textId="63F210A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67.7%</w:t>
            </w:r>
          </w:p>
        </w:tc>
        <w:tc>
          <w:tcPr>
            <w:tcW w:w="709" w:type="dxa"/>
            <w:tcBorders>
              <w:top w:val="nil"/>
              <w:left w:val="nil"/>
              <w:bottom w:val="nil"/>
              <w:right w:val="nil"/>
            </w:tcBorders>
            <w:shd w:val="clear" w:color="auto" w:fill="auto"/>
            <w:noWrap/>
            <w:vAlign w:val="bottom"/>
            <w:hideMark/>
          </w:tcPr>
          <w:p w14:paraId="5C5A49F9" w14:textId="5C7661F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60.0%</w:t>
            </w:r>
          </w:p>
        </w:tc>
        <w:tc>
          <w:tcPr>
            <w:tcW w:w="709" w:type="dxa"/>
            <w:tcBorders>
              <w:top w:val="nil"/>
              <w:left w:val="nil"/>
              <w:bottom w:val="nil"/>
              <w:right w:val="nil"/>
            </w:tcBorders>
            <w:shd w:val="clear" w:color="auto" w:fill="auto"/>
            <w:noWrap/>
            <w:vAlign w:val="bottom"/>
            <w:hideMark/>
          </w:tcPr>
          <w:p w14:paraId="0ED4C148" w14:textId="3582449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72.4%</w:t>
            </w:r>
          </w:p>
        </w:tc>
        <w:tc>
          <w:tcPr>
            <w:tcW w:w="708" w:type="dxa"/>
            <w:tcBorders>
              <w:top w:val="nil"/>
              <w:left w:val="nil"/>
              <w:bottom w:val="nil"/>
              <w:right w:val="nil"/>
            </w:tcBorders>
            <w:shd w:val="clear" w:color="auto" w:fill="auto"/>
            <w:noWrap/>
            <w:vAlign w:val="bottom"/>
            <w:hideMark/>
          </w:tcPr>
          <w:p w14:paraId="1307A93F" w14:textId="4A70F7E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81.2%</w:t>
            </w:r>
          </w:p>
        </w:tc>
        <w:tc>
          <w:tcPr>
            <w:tcW w:w="709" w:type="dxa"/>
            <w:tcBorders>
              <w:top w:val="nil"/>
              <w:left w:val="nil"/>
              <w:bottom w:val="nil"/>
              <w:right w:val="nil"/>
            </w:tcBorders>
            <w:shd w:val="clear" w:color="auto" w:fill="auto"/>
            <w:noWrap/>
            <w:vAlign w:val="bottom"/>
            <w:hideMark/>
          </w:tcPr>
          <w:p w14:paraId="27F4914F" w14:textId="3CC84BB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88.1%</w:t>
            </w:r>
          </w:p>
        </w:tc>
        <w:tc>
          <w:tcPr>
            <w:tcW w:w="709" w:type="dxa"/>
            <w:tcBorders>
              <w:top w:val="nil"/>
              <w:left w:val="nil"/>
              <w:bottom w:val="nil"/>
              <w:right w:val="nil"/>
            </w:tcBorders>
            <w:shd w:val="clear" w:color="auto" w:fill="auto"/>
            <w:noWrap/>
            <w:vAlign w:val="bottom"/>
            <w:hideMark/>
          </w:tcPr>
          <w:p w14:paraId="6C7738BF" w14:textId="69263C4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57.3%</w:t>
            </w:r>
          </w:p>
        </w:tc>
        <w:tc>
          <w:tcPr>
            <w:tcW w:w="709" w:type="dxa"/>
            <w:tcBorders>
              <w:top w:val="nil"/>
              <w:left w:val="nil"/>
              <w:bottom w:val="nil"/>
              <w:right w:val="nil"/>
            </w:tcBorders>
            <w:shd w:val="clear" w:color="auto" w:fill="auto"/>
            <w:noWrap/>
            <w:vAlign w:val="bottom"/>
            <w:hideMark/>
          </w:tcPr>
          <w:p w14:paraId="34C8E84E" w14:textId="23945BFD"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81.0%</w:t>
            </w:r>
          </w:p>
        </w:tc>
      </w:tr>
      <w:tr w:rsidR="00BB4BED" w:rsidRPr="00F16CE9" w14:paraId="4C16C7C7"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72F8EB9B" w14:textId="234492D1" w:rsidR="00BB4BED" w:rsidRPr="00F16CE9" w:rsidRDefault="00BB4BED" w:rsidP="00BB4BED">
            <w:pPr>
              <w:rPr>
                <w:rFonts w:eastAsia="Times New Roman"/>
                <w:color w:val="000000"/>
                <w:sz w:val="20"/>
                <w:szCs w:val="20"/>
                <w:lang w:val="nl-NL" w:eastAsia="nl-NL"/>
              </w:rPr>
            </w:pPr>
            <w:r>
              <w:rPr>
                <w:color w:val="000000"/>
                <w:sz w:val="20"/>
                <w:szCs w:val="20"/>
              </w:rPr>
              <w:t> </w:t>
            </w:r>
          </w:p>
        </w:tc>
        <w:tc>
          <w:tcPr>
            <w:tcW w:w="1276" w:type="dxa"/>
            <w:tcBorders>
              <w:top w:val="nil"/>
              <w:left w:val="nil"/>
              <w:bottom w:val="single" w:sz="4" w:space="0" w:color="auto"/>
              <w:right w:val="nil"/>
            </w:tcBorders>
            <w:shd w:val="clear" w:color="auto" w:fill="auto"/>
            <w:noWrap/>
            <w:vAlign w:val="bottom"/>
            <w:hideMark/>
          </w:tcPr>
          <w:p w14:paraId="52738A13" w14:textId="5EE0FC52" w:rsidR="00BB4BED" w:rsidRPr="00F16CE9" w:rsidRDefault="00BB4BED" w:rsidP="00BB4BED">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3584E2FB" w14:textId="05E4867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w:t>
            </w:r>
            <w:r>
              <w:rPr>
                <w:color w:val="000000"/>
                <w:sz w:val="20"/>
                <w:szCs w:val="20"/>
              </w:rPr>
              <w:t>,</w:t>
            </w:r>
            <w:r w:rsidRPr="00F16CE9">
              <w:rPr>
                <w:color w:val="000000"/>
                <w:sz w:val="20"/>
                <w:szCs w:val="20"/>
              </w:rPr>
              <w:t>280</w:t>
            </w:r>
          </w:p>
        </w:tc>
        <w:tc>
          <w:tcPr>
            <w:tcW w:w="708" w:type="dxa"/>
            <w:tcBorders>
              <w:top w:val="nil"/>
              <w:left w:val="nil"/>
              <w:bottom w:val="single" w:sz="4" w:space="0" w:color="auto"/>
              <w:right w:val="nil"/>
            </w:tcBorders>
            <w:shd w:val="clear" w:color="auto" w:fill="auto"/>
            <w:noWrap/>
            <w:vAlign w:val="bottom"/>
            <w:hideMark/>
          </w:tcPr>
          <w:p w14:paraId="46047620" w14:textId="16F2B438"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121</w:t>
            </w:r>
          </w:p>
        </w:tc>
        <w:tc>
          <w:tcPr>
            <w:tcW w:w="709" w:type="dxa"/>
            <w:tcBorders>
              <w:top w:val="nil"/>
              <w:left w:val="nil"/>
              <w:bottom w:val="single" w:sz="4" w:space="0" w:color="auto"/>
              <w:right w:val="nil"/>
            </w:tcBorders>
            <w:shd w:val="clear" w:color="auto" w:fill="auto"/>
            <w:noWrap/>
            <w:vAlign w:val="bottom"/>
            <w:hideMark/>
          </w:tcPr>
          <w:p w14:paraId="34347348" w14:textId="12E0F6E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65</w:t>
            </w:r>
          </w:p>
        </w:tc>
        <w:tc>
          <w:tcPr>
            <w:tcW w:w="709" w:type="dxa"/>
            <w:tcBorders>
              <w:top w:val="nil"/>
              <w:left w:val="nil"/>
              <w:bottom w:val="single" w:sz="4" w:space="0" w:color="auto"/>
              <w:right w:val="nil"/>
            </w:tcBorders>
            <w:shd w:val="clear" w:color="auto" w:fill="auto"/>
            <w:noWrap/>
            <w:vAlign w:val="bottom"/>
            <w:hideMark/>
          </w:tcPr>
          <w:p w14:paraId="5B3759D6" w14:textId="69A479AF"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55</w:t>
            </w:r>
          </w:p>
        </w:tc>
        <w:tc>
          <w:tcPr>
            <w:tcW w:w="709" w:type="dxa"/>
            <w:tcBorders>
              <w:top w:val="nil"/>
              <w:left w:val="nil"/>
              <w:bottom w:val="single" w:sz="4" w:space="0" w:color="auto"/>
              <w:right w:val="nil"/>
            </w:tcBorders>
            <w:shd w:val="clear" w:color="auto" w:fill="auto"/>
            <w:noWrap/>
            <w:vAlign w:val="bottom"/>
            <w:hideMark/>
          </w:tcPr>
          <w:p w14:paraId="757E47EC" w14:textId="710D9D53"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w:t>
            </w:r>
          </w:p>
        </w:tc>
        <w:tc>
          <w:tcPr>
            <w:tcW w:w="708" w:type="dxa"/>
            <w:tcBorders>
              <w:top w:val="nil"/>
              <w:left w:val="nil"/>
              <w:bottom w:val="single" w:sz="4" w:space="0" w:color="auto"/>
              <w:right w:val="nil"/>
            </w:tcBorders>
            <w:shd w:val="clear" w:color="auto" w:fill="auto"/>
            <w:noWrap/>
            <w:vAlign w:val="bottom"/>
            <w:hideMark/>
          </w:tcPr>
          <w:p w14:paraId="089A1921" w14:textId="2C4F784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117</w:t>
            </w:r>
          </w:p>
        </w:tc>
        <w:tc>
          <w:tcPr>
            <w:tcW w:w="709" w:type="dxa"/>
            <w:tcBorders>
              <w:top w:val="nil"/>
              <w:left w:val="nil"/>
              <w:bottom w:val="single" w:sz="4" w:space="0" w:color="auto"/>
              <w:right w:val="nil"/>
            </w:tcBorders>
            <w:shd w:val="clear" w:color="auto" w:fill="auto"/>
            <w:noWrap/>
            <w:vAlign w:val="bottom"/>
            <w:hideMark/>
          </w:tcPr>
          <w:p w14:paraId="1AC2CC26" w14:textId="7FA0058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596</w:t>
            </w:r>
          </w:p>
        </w:tc>
        <w:tc>
          <w:tcPr>
            <w:tcW w:w="709" w:type="dxa"/>
            <w:tcBorders>
              <w:top w:val="nil"/>
              <w:left w:val="nil"/>
              <w:bottom w:val="single" w:sz="4" w:space="0" w:color="auto"/>
              <w:right w:val="nil"/>
            </w:tcBorders>
            <w:shd w:val="clear" w:color="auto" w:fill="auto"/>
            <w:noWrap/>
            <w:vAlign w:val="bottom"/>
            <w:hideMark/>
          </w:tcPr>
          <w:p w14:paraId="3E1E9A62" w14:textId="2010940C"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218</w:t>
            </w:r>
          </w:p>
        </w:tc>
        <w:tc>
          <w:tcPr>
            <w:tcW w:w="709" w:type="dxa"/>
            <w:tcBorders>
              <w:top w:val="nil"/>
              <w:left w:val="nil"/>
              <w:bottom w:val="single" w:sz="4" w:space="0" w:color="auto"/>
              <w:right w:val="nil"/>
            </w:tcBorders>
            <w:shd w:val="clear" w:color="auto" w:fill="auto"/>
            <w:noWrap/>
            <w:vAlign w:val="bottom"/>
            <w:hideMark/>
          </w:tcPr>
          <w:p w14:paraId="37156D81" w14:textId="6E0609B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21</w:t>
            </w:r>
          </w:p>
        </w:tc>
      </w:tr>
      <w:tr w:rsidR="00BB4BED" w:rsidRPr="00F16CE9" w14:paraId="48769BEE" w14:textId="77777777" w:rsidTr="00BB4BED">
        <w:trPr>
          <w:trHeight w:val="300"/>
        </w:trPr>
        <w:tc>
          <w:tcPr>
            <w:tcW w:w="1134" w:type="dxa"/>
            <w:tcBorders>
              <w:top w:val="nil"/>
              <w:left w:val="nil"/>
              <w:bottom w:val="nil"/>
              <w:right w:val="nil"/>
            </w:tcBorders>
            <w:shd w:val="clear" w:color="auto" w:fill="auto"/>
            <w:noWrap/>
            <w:vAlign w:val="bottom"/>
            <w:hideMark/>
          </w:tcPr>
          <w:p w14:paraId="20FAF5EF" w14:textId="460D7F53" w:rsidR="00BB4BED" w:rsidRPr="00F16CE9" w:rsidRDefault="00BB4BED" w:rsidP="00BB4BED">
            <w:pPr>
              <w:rPr>
                <w:rFonts w:eastAsia="Times New Roman"/>
                <w:color w:val="000000"/>
                <w:sz w:val="20"/>
                <w:szCs w:val="20"/>
                <w:lang w:val="nl-NL" w:eastAsia="nl-NL"/>
              </w:rPr>
            </w:pPr>
            <w:r>
              <w:rPr>
                <w:i/>
                <w:iCs/>
                <w:color w:val="000000"/>
                <w:sz w:val="20"/>
                <w:szCs w:val="20"/>
              </w:rPr>
              <w:t>k</w:t>
            </w:r>
            <w:r>
              <w:rPr>
                <w:color w:val="000000"/>
                <w:sz w:val="20"/>
                <w:szCs w:val="20"/>
              </w:rPr>
              <w:t xml:space="preserve"> ≥ 20</w:t>
            </w:r>
          </w:p>
        </w:tc>
        <w:tc>
          <w:tcPr>
            <w:tcW w:w="1276" w:type="dxa"/>
            <w:tcBorders>
              <w:top w:val="nil"/>
              <w:left w:val="nil"/>
              <w:bottom w:val="nil"/>
              <w:right w:val="nil"/>
            </w:tcBorders>
            <w:shd w:val="clear" w:color="auto" w:fill="auto"/>
            <w:noWrap/>
            <w:vAlign w:val="bottom"/>
            <w:hideMark/>
          </w:tcPr>
          <w:p w14:paraId="56B9A717" w14:textId="19402917" w:rsidR="00BB4BED" w:rsidRPr="00F16CE9" w:rsidRDefault="00BB4BED" w:rsidP="00BB4BED">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2B4C1252" w14:textId="1F1354B5"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84.0%</w:t>
            </w:r>
          </w:p>
        </w:tc>
        <w:tc>
          <w:tcPr>
            <w:tcW w:w="708" w:type="dxa"/>
            <w:tcBorders>
              <w:top w:val="nil"/>
              <w:left w:val="nil"/>
              <w:bottom w:val="nil"/>
              <w:right w:val="nil"/>
            </w:tcBorders>
            <w:shd w:val="clear" w:color="auto" w:fill="auto"/>
            <w:noWrap/>
            <w:vAlign w:val="bottom"/>
            <w:hideMark/>
          </w:tcPr>
          <w:p w14:paraId="20679C06" w14:textId="3B54E9F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76.0%</w:t>
            </w:r>
          </w:p>
        </w:tc>
        <w:tc>
          <w:tcPr>
            <w:tcW w:w="709" w:type="dxa"/>
            <w:tcBorders>
              <w:top w:val="nil"/>
              <w:left w:val="nil"/>
              <w:bottom w:val="nil"/>
              <w:right w:val="nil"/>
            </w:tcBorders>
            <w:shd w:val="clear" w:color="auto" w:fill="auto"/>
            <w:noWrap/>
            <w:vAlign w:val="bottom"/>
            <w:hideMark/>
          </w:tcPr>
          <w:p w14:paraId="41D9498D" w14:textId="186650B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53.8%</w:t>
            </w:r>
          </w:p>
        </w:tc>
        <w:tc>
          <w:tcPr>
            <w:tcW w:w="709" w:type="dxa"/>
            <w:tcBorders>
              <w:top w:val="nil"/>
              <w:left w:val="nil"/>
              <w:bottom w:val="nil"/>
              <w:right w:val="nil"/>
            </w:tcBorders>
            <w:shd w:val="clear" w:color="auto" w:fill="auto"/>
            <w:noWrap/>
            <w:vAlign w:val="bottom"/>
            <w:hideMark/>
          </w:tcPr>
          <w:p w14:paraId="47E788FA" w14:textId="4F47D5BA"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60.0%</w:t>
            </w:r>
          </w:p>
        </w:tc>
        <w:tc>
          <w:tcPr>
            <w:tcW w:w="709" w:type="dxa"/>
            <w:tcBorders>
              <w:top w:val="nil"/>
              <w:left w:val="nil"/>
              <w:bottom w:val="nil"/>
              <w:right w:val="nil"/>
            </w:tcBorders>
            <w:shd w:val="clear" w:color="auto" w:fill="auto"/>
            <w:noWrap/>
            <w:vAlign w:val="bottom"/>
            <w:hideMark/>
          </w:tcPr>
          <w:p w14:paraId="187EC819" w14:textId="3749FCB7"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87.5%</w:t>
            </w:r>
          </w:p>
        </w:tc>
        <w:tc>
          <w:tcPr>
            <w:tcW w:w="708" w:type="dxa"/>
            <w:tcBorders>
              <w:top w:val="nil"/>
              <w:left w:val="nil"/>
              <w:bottom w:val="nil"/>
              <w:right w:val="nil"/>
            </w:tcBorders>
            <w:shd w:val="clear" w:color="auto" w:fill="auto"/>
            <w:noWrap/>
            <w:vAlign w:val="bottom"/>
            <w:hideMark/>
          </w:tcPr>
          <w:p w14:paraId="52CF226D" w14:textId="7BDD4C84"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80.5%</w:t>
            </w:r>
          </w:p>
        </w:tc>
        <w:tc>
          <w:tcPr>
            <w:tcW w:w="709" w:type="dxa"/>
            <w:tcBorders>
              <w:top w:val="nil"/>
              <w:left w:val="nil"/>
              <w:bottom w:val="nil"/>
              <w:right w:val="nil"/>
            </w:tcBorders>
            <w:shd w:val="clear" w:color="auto" w:fill="auto"/>
            <w:noWrap/>
            <w:vAlign w:val="bottom"/>
            <w:hideMark/>
          </w:tcPr>
          <w:p w14:paraId="6F68840A" w14:textId="2640CA0B"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94.0%</w:t>
            </w:r>
          </w:p>
        </w:tc>
        <w:tc>
          <w:tcPr>
            <w:tcW w:w="709" w:type="dxa"/>
            <w:tcBorders>
              <w:top w:val="nil"/>
              <w:left w:val="nil"/>
              <w:bottom w:val="nil"/>
              <w:right w:val="nil"/>
            </w:tcBorders>
            <w:shd w:val="clear" w:color="auto" w:fill="auto"/>
            <w:noWrap/>
            <w:vAlign w:val="bottom"/>
            <w:hideMark/>
          </w:tcPr>
          <w:p w14:paraId="179E68AC" w14:textId="27A53EF0"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69.1%</w:t>
            </w:r>
          </w:p>
        </w:tc>
        <w:tc>
          <w:tcPr>
            <w:tcW w:w="709" w:type="dxa"/>
            <w:tcBorders>
              <w:top w:val="nil"/>
              <w:left w:val="nil"/>
              <w:bottom w:val="nil"/>
              <w:right w:val="nil"/>
            </w:tcBorders>
            <w:shd w:val="clear" w:color="auto" w:fill="auto"/>
            <w:noWrap/>
            <w:vAlign w:val="bottom"/>
            <w:hideMark/>
          </w:tcPr>
          <w:p w14:paraId="33225DD6" w14:textId="1887E4EE" w:rsidR="00BB4BED" w:rsidRPr="00F16CE9" w:rsidRDefault="00BB4BED" w:rsidP="00BB4BED">
            <w:pPr>
              <w:jc w:val="right"/>
              <w:rPr>
                <w:rFonts w:eastAsia="Times New Roman"/>
                <w:color w:val="000000"/>
                <w:sz w:val="20"/>
                <w:szCs w:val="20"/>
                <w:lang w:val="nl-NL" w:eastAsia="nl-NL"/>
              </w:rPr>
            </w:pPr>
            <w:r w:rsidRPr="00F16CE9">
              <w:rPr>
                <w:color w:val="000000"/>
                <w:sz w:val="20"/>
                <w:szCs w:val="20"/>
              </w:rPr>
              <w:t>0.0%</w:t>
            </w:r>
          </w:p>
        </w:tc>
      </w:tr>
      <w:tr w:rsidR="00415BA4" w:rsidRPr="00F16CE9" w14:paraId="5F2336EB"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0948D45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4A0740D5" w14:textId="5D4B8233" w:rsidR="00415BA4" w:rsidRPr="00F16CE9" w:rsidRDefault="00415BA4" w:rsidP="00415BA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134F17CE" w14:textId="7D4F541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324</w:t>
            </w:r>
          </w:p>
        </w:tc>
        <w:tc>
          <w:tcPr>
            <w:tcW w:w="708" w:type="dxa"/>
            <w:tcBorders>
              <w:top w:val="nil"/>
              <w:left w:val="nil"/>
              <w:bottom w:val="single" w:sz="4" w:space="0" w:color="auto"/>
              <w:right w:val="nil"/>
            </w:tcBorders>
            <w:shd w:val="clear" w:color="auto" w:fill="auto"/>
            <w:noWrap/>
            <w:vAlign w:val="bottom"/>
            <w:hideMark/>
          </w:tcPr>
          <w:p w14:paraId="5C50E6F1" w14:textId="167C2A0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25</w:t>
            </w:r>
          </w:p>
        </w:tc>
        <w:tc>
          <w:tcPr>
            <w:tcW w:w="709" w:type="dxa"/>
            <w:tcBorders>
              <w:top w:val="nil"/>
              <w:left w:val="nil"/>
              <w:bottom w:val="single" w:sz="4" w:space="0" w:color="auto"/>
              <w:right w:val="nil"/>
            </w:tcBorders>
            <w:shd w:val="clear" w:color="auto" w:fill="auto"/>
            <w:noWrap/>
            <w:vAlign w:val="bottom"/>
            <w:hideMark/>
          </w:tcPr>
          <w:p w14:paraId="26B892BB" w14:textId="43506C4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13</w:t>
            </w:r>
          </w:p>
        </w:tc>
        <w:tc>
          <w:tcPr>
            <w:tcW w:w="709" w:type="dxa"/>
            <w:tcBorders>
              <w:top w:val="nil"/>
              <w:left w:val="nil"/>
              <w:bottom w:val="single" w:sz="4" w:space="0" w:color="auto"/>
              <w:right w:val="nil"/>
            </w:tcBorders>
            <w:shd w:val="clear" w:color="auto" w:fill="auto"/>
            <w:noWrap/>
            <w:vAlign w:val="bottom"/>
            <w:hideMark/>
          </w:tcPr>
          <w:p w14:paraId="11E1C7FC" w14:textId="581D767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w:t>
            </w:r>
          </w:p>
        </w:tc>
        <w:tc>
          <w:tcPr>
            <w:tcW w:w="709" w:type="dxa"/>
            <w:tcBorders>
              <w:top w:val="nil"/>
              <w:left w:val="nil"/>
              <w:bottom w:val="single" w:sz="4" w:space="0" w:color="auto"/>
              <w:right w:val="nil"/>
            </w:tcBorders>
            <w:shd w:val="clear" w:color="auto" w:fill="auto"/>
            <w:noWrap/>
            <w:vAlign w:val="bottom"/>
            <w:hideMark/>
          </w:tcPr>
          <w:p w14:paraId="1DC1BCEE" w14:textId="285BC34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w:t>
            </w:r>
          </w:p>
        </w:tc>
        <w:tc>
          <w:tcPr>
            <w:tcW w:w="708" w:type="dxa"/>
            <w:tcBorders>
              <w:top w:val="nil"/>
              <w:left w:val="nil"/>
              <w:bottom w:val="single" w:sz="4" w:space="0" w:color="auto"/>
              <w:right w:val="nil"/>
            </w:tcBorders>
            <w:shd w:val="clear" w:color="auto" w:fill="auto"/>
            <w:noWrap/>
            <w:vAlign w:val="bottom"/>
            <w:hideMark/>
          </w:tcPr>
          <w:p w14:paraId="2C79BAA6" w14:textId="6B1965E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41</w:t>
            </w:r>
          </w:p>
        </w:tc>
        <w:tc>
          <w:tcPr>
            <w:tcW w:w="709" w:type="dxa"/>
            <w:tcBorders>
              <w:top w:val="nil"/>
              <w:left w:val="nil"/>
              <w:bottom w:val="single" w:sz="4" w:space="0" w:color="auto"/>
              <w:right w:val="nil"/>
            </w:tcBorders>
            <w:shd w:val="clear" w:color="auto" w:fill="auto"/>
            <w:noWrap/>
            <w:vAlign w:val="bottom"/>
            <w:hideMark/>
          </w:tcPr>
          <w:p w14:paraId="54FA3105" w14:textId="4B98D12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168</w:t>
            </w:r>
          </w:p>
        </w:tc>
        <w:tc>
          <w:tcPr>
            <w:tcW w:w="709" w:type="dxa"/>
            <w:tcBorders>
              <w:top w:val="nil"/>
              <w:left w:val="nil"/>
              <w:bottom w:val="single" w:sz="4" w:space="0" w:color="auto"/>
              <w:right w:val="nil"/>
            </w:tcBorders>
            <w:shd w:val="clear" w:color="auto" w:fill="auto"/>
            <w:noWrap/>
            <w:vAlign w:val="bottom"/>
            <w:hideMark/>
          </w:tcPr>
          <w:p w14:paraId="1D3767EF" w14:textId="492FB8C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55</w:t>
            </w:r>
          </w:p>
        </w:tc>
        <w:tc>
          <w:tcPr>
            <w:tcW w:w="709" w:type="dxa"/>
            <w:tcBorders>
              <w:top w:val="nil"/>
              <w:left w:val="nil"/>
              <w:bottom w:val="single" w:sz="4" w:space="0" w:color="auto"/>
              <w:right w:val="nil"/>
            </w:tcBorders>
            <w:shd w:val="clear" w:color="auto" w:fill="auto"/>
            <w:noWrap/>
            <w:vAlign w:val="bottom"/>
            <w:hideMark/>
          </w:tcPr>
          <w:p w14:paraId="719AEA80" w14:textId="37F6BB7D" w:rsidR="00415BA4" w:rsidRPr="00F16CE9" w:rsidRDefault="00415BA4" w:rsidP="00415BA4">
            <w:pPr>
              <w:rPr>
                <w:rFonts w:eastAsia="Times New Roman"/>
                <w:color w:val="000000"/>
                <w:sz w:val="20"/>
                <w:szCs w:val="20"/>
                <w:lang w:val="nl-NL" w:eastAsia="nl-NL"/>
              </w:rPr>
            </w:pPr>
            <w:r w:rsidRPr="00F16CE9">
              <w:rPr>
                <w:color w:val="000000"/>
                <w:sz w:val="20"/>
                <w:szCs w:val="20"/>
              </w:rPr>
              <w:t>1</w:t>
            </w:r>
          </w:p>
        </w:tc>
      </w:tr>
      <w:tr w:rsidR="00415BA4" w:rsidRPr="00F16CE9" w14:paraId="7A8CE160" w14:textId="77777777" w:rsidTr="00BB4BED">
        <w:trPr>
          <w:trHeight w:val="300"/>
        </w:trPr>
        <w:tc>
          <w:tcPr>
            <w:tcW w:w="1134" w:type="dxa"/>
            <w:tcBorders>
              <w:top w:val="nil"/>
              <w:left w:val="nil"/>
              <w:bottom w:val="nil"/>
              <w:right w:val="nil"/>
            </w:tcBorders>
            <w:shd w:val="clear" w:color="auto" w:fill="auto"/>
            <w:noWrap/>
            <w:vAlign w:val="bottom"/>
            <w:hideMark/>
          </w:tcPr>
          <w:p w14:paraId="64FED07A"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All</w:t>
            </w:r>
          </w:p>
        </w:tc>
        <w:tc>
          <w:tcPr>
            <w:tcW w:w="1276" w:type="dxa"/>
            <w:tcBorders>
              <w:top w:val="nil"/>
              <w:left w:val="nil"/>
              <w:bottom w:val="nil"/>
              <w:right w:val="nil"/>
            </w:tcBorders>
            <w:shd w:val="clear" w:color="auto" w:fill="auto"/>
            <w:noWrap/>
            <w:vAlign w:val="bottom"/>
            <w:hideMark/>
          </w:tcPr>
          <w:p w14:paraId="1E90C2DF" w14:textId="3FC96736" w:rsidR="00415BA4" w:rsidRPr="00F16CE9" w:rsidRDefault="00415BA4" w:rsidP="00415BA4">
            <w:pPr>
              <w:rPr>
                <w:rFonts w:eastAsia="Times New Roman"/>
                <w:color w:val="000000"/>
                <w:sz w:val="20"/>
                <w:szCs w:val="20"/>
                <w:lang w:val="nl-NL" w:eastAsia="nl-NL"/>
              </w:rPr>
            </w:pPr>
            <w:r w:rsidRPr="00F16CE9">
              <w:rPr>
                <w:color w:val="000000"/>
                <w:sz w:val="20"/>
                <w:szCs w:val="20"/>
              </w:rPr>
              <w:t>Significant</w:t>
            </w:r>
          </w:p>
        </w:tc>
        <w:tc>
          <w:tcPr>
            <w:tcW w:w="851" w:type="dxa"/>
            <w:tcBorders>
              <w:top w:val="nil"/>
              <w:left w:val="nil"/>
              <w:bottom w:val="nil"/>
              <w:right w:val="nil"/>
            </w:tcBorders>
            <w:shd w:val="clear" w:color="auto" w:fill="auto"/>
            <w:noWrap/>
            <w:vAlign w:val="bottom"/>
            <w:hideMark/>
          </w:tcPr>
          <w:p w14:paraId="3290A3BA" w14:textId="2D565E8C"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47.1%</w:t>
            </w:r>
          </w:p>
        </w:tc>
        <w:tc>
          <w:tcPr>
            <w:tcW w:w="708" w:type="dxa"/>
            <w:tcBorders>
              <w:top w:val="nil"/>
              <w:left w:val="nil"/>
              <w:bottom w:val="nil"/>
              <w:right w:val="nil"/>
            </w:tcBorders>
            <w:shd w:val="clear" w:color="auto" w:fill="auto"/>
            <w:noWrap/>
            <w:vAlign w:val="bottom"/>
            <w:hideMark/>
          </w:tcPr>
          <w:p w14:paraId="71E5F1AE" w14:textId="781CEDD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46.5%</w:t>
            </w:r>
          </w:p>
        </w:tc>
        <w:tc>
          <w:tcPr>
            <w:tcW w:w="709" w:type="dxa"/>
            <w:tcBorders>
              <w:top w:val="nil"/>
              <w:left w:val="nil"/>
              <w:bottom w:val="nil"/>
              <w:right w:val="nil"/>
            </w:tcBorders>
            <w:shd w:val="clear" w:color="auto" w:fill="auto"/>
            <w:noWrap/>
            <w:vAlign w:val="bottom"/>
            <w:hideMark/>
          </w:tcPr>
          <w:p w14:paraId="1D759B9F" w14:textId="3483E4F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45.1%</w:t>
            </w:r>
          </w:p>
        </w:tc>
        <w:tc>
          <w:tcPr>
            <w:tcW w:w="709" w:type="dxa"/>
            <w:tcBorders>
              <w:top w:val="nil"/>
              <w:left w:val="nil"/>
              <w:bottom w:val="nil"/>
              <w:right w:val="nil"/>
            </w:tcBorders>
            <w:shd w:val="clear" w:color="auto" w:fill="auto"/>
            <w:noWrap/>
            <w:vAlign w:val="bottom"/>
            <w:hideMark/>
          </w:tcPr>
          <w:p w14:paraId="43DFDC88" w14:textId="05668C4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29.9%</w:t>
            </w:r>
          </w:p>
        </w:tc>
        <w:tc>
          <w:tcPr>
            <w:tcW w:w="709" w:type="dxa"/>
            <w:tcBorders>
              <w:top w:val="nil"/>
              <w:left w:val="nil"/>
              <w:bottom w:val="nil"/>
              <w:right w:val="nil"/>
            </w:tcBorders>
            <w:shd w:val="clear" w:color="auto" w:fill="auto"/>
            <w:noWrap/>
            <w:vAlign w:val="bottom"/>
            <w:hideMark/>
          </w:tcPr>
          <w:p w14:paraId="7E1C28F7" w14:textId="2AC6C09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34.3%</w:t>
            </w:r>
          </w:p>
        </w:tc>
        <w:tc>
          <w:tcPr>
            <w:tcW w:w="708" w:type="dxa"/>
            <w:tcBorders>
              <w:top w:val="nil"/>
              <w:left w:val="nil"/>
              <w:bottom w:val="nil"/>
              <w:right w:val="nil"/>
            </w:tcBorders>
            <w:shd w:val="clear" w:color="auto" w:fill="auto"/>
            <w:noWrap/>
            <w:vAlign w:val="bottom"/>
            <w:hideMark/>
          </w:tcPr>
          <w:p w14:paraId="195C8A96" w14:textId="4FFE8D4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59.1%</w:t>
            </w:r>
          </w:p>
        </w:tc>
        <w:tc>
          <w:tcPr>
            <w:tcW w:w="709" w:type="dxa"/>
            <w:tcBorders>
              <w:top w:val="nil"/>
              <w:left w:val="nil"/>
              <w:bottom w:val="nil"/>
              <w:right w:val="nil"/>
            </w:tcBorders>
            <w:shd w:val="clear" w:color="auto" w:fill="auto"/>
            <w:noWrap/>
            <w:vAlign w:val="bottom"/>
            <w:hideMark/>
          </w:tcPr>
          <w:p w14:paraId="0E3D63E7" w14:textId="6FBB5806"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64.6%</w:t>
            </w:r>
          </w:p>
        </w:tc>
        <w:tc>
          <w:tcPr>
            <w:tcW w:w="709" w:type="dxa"/>
            <w:tcBorders>
              <w:top w:val="nil"/>
              <w:left w:val="nil"/>
              <w:bottom w:val="nil"/>
              <w:right w:val="nil"/>
            </w:tcBorders>
            <w:shd w:val="clear" w:color="auto" w:fill="auto"/>
            <w:noWrap/>
            <w:vAlign w:val="bottom"/>
            <w:hideMark/>
          </w:tcPr>
          <w:p w14:paraId="642E4C5D" w14:textId="2FF7B763"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38.4%</w:t>
            </w:r>
          </w:p>
        </w:tc>
        <w:tc>
          <w:tcPr>
            <w:tcW w:w="709" w:type="dxa"/>
            <w:tcBorders>
              <w:top w:val="nil"/>
              <w:left w:val="nil"/>
              <w:bottom w:val="nil"/>
              <w:right w:val="nil"/>
            </w:tcBorders>
            <w:shd w:val="clear" w:color="auto" w:fill="auto"/>
            <w:noWrap/>
            <w:vAlign w:val="bottom"/>
            <w:hideMark/>
          </w:tcPr>
          <w:p w14:paraId="5F347582" w14:textId="21DFBFC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39.3%</w:t>
            </w:r>
          </w:p>
        </w:tc>
      </w:tr>
      <w:tr w:rsidR="00415BA4" w:rsidRPr="00F16CE9" w14:paraId="192B0097" w14:textId="77777777" w:rsidTr="00BB4BED">
        <w:trPr>
          <w:trHeight w:val="300"/>
        </w:trPr>
        <w:tc>
          <w:tcPr>
            <w:tcW w:w="1134" w:type="dxa"/>
            <w:tcBorders>
              <w:top w:val="nil"/>
              <w:left w:val="nil"/>
              <w:bottom w:val="nil"/>
              <w:right w:val="nil"/>
            </w:tcBorders>
            <w:shd w:val="clear" w:color="auto" w:fill="auto"/>
            <w:noWrap/>
            <w:vAlign w:val="bottom"/>
            <w:hideMark/>
          </w:tcPr>
          <w:p w14:paraId="09AF2853" w14:textId="77777777" w:rsidR="00415BA4" w:rsidRPr="00F16CE9" w:rsidRDefault="00415BA4" w:rsidP="00415BA4">
            <w:pPr>
              <w:jc w:val="right"/>
              <w:rPr>
                <w:rFonts w:eastAsia="Times New Roman"/>
                <w:color w:val="000000"/>
                <w:sz w:val="20"/>
                <w:szCs w:val="20"/>
                <w:lang w:val="nl-NL" w:eastAsia="nl-NL"/>
              </w:rPr>
            </w:pPr>
          </w:p>
        </w:tc>
        <w:tc>
          <w:tcPr>
            <w:tcW w:w="1276" w:type="dxa"/>
            <w:tcBorders>
              <w:top w:val="nil"/>
              <w:left w:val="nil"/>
              <w:bottom w:val="nil"/>
              <w:right w:val="nil"/>
            </w:tcBorders>
            <w:shd w:val="clear" w:color="auto" w:fill="auto"/>
            <w:noWrap/>
            <w:vAlign w:val="bottom"/>
            <w:hideMark/>
          </w:tcPr>
          <w:p w14:paraId="1FAAA2CA" w14:textId="04242ADC" w:rsidR="00415BA4" w:rsidRPr="00F16CE9" w:rsidRDefault="00415BA4" w:rsidP="00DE38F4">
            <w:pPr>
              <w:rPr>
                <w:rFonts w:eastAsia="Times New Roman"/>
                <w:color w:val="000000"/>
                <w:sz w:val="20"/>
                <w:szCs w:val="20"/>
                <w:lang w:val="nl-NL" w:eastAsia="nl-NL"/>
              </w:rPr>
            </w:pPr>
            <w:r w:rsidRPr="00F16CE9">
              <w:rPr>
                <w:color w:val="000000"/>
                <w:sz w:val="20"/>
                <w:szCs w:val="20"/>
              </w:rPr>
              <w:t xml:space="preserve">Significant </w:t>
            </w:r>
            <w:r w:rsidRPr="00F16CE9">
              <w:rPr>
                <w:i/>
                <w:iCs/>
                <w:color w:val="000000"/>
                <w:sz w:val="20"/>
                <w:szCs w:val="20"/>
              </w:rPr>
              <w:t>k</w:t>
            </w:r>
            <w:r w:rsidRPr="00F16CE9">
              <w:rPr>
                <w:color w:val="000000"/>
                <w:sz w:val="20"/>
                <w:szCs w:val="20"/>
              </w:rPr>
              <w:t xml:space="preserve"> ≥ 1</w:t>
            </w:r>
          </w:p>
        </w:tc>
        <w:tc>
          <w:tcPr>
            <w:tcW w:w="851" w:type="dxa"/>
            <w:tcBorders>
              <w:top w:val="nil"/>
              <w:left w:val="nil"/>
              <w:bottom w:val="nil"/>
              <w:right w:val="nil"/>
            </w:tcBorders>
            <w:shd w:val="clear" w:color="auto" w:fill="auto"/>
            <w:noWrap/>
            <w:vAlign w:val="bottom"/>
            <w:hideMark/>
          </w:tcPr>
          <w:p w14:paraId="7033E06B" w14:textId="08D2F26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66.7%</w:t>
            </w:r>
          </w:p>
        </w:tc>
        <w:tc>
          <w:tcPr>
            <w:tcW w:w="708" w:type="dxa"/>
            <w:tcBorders>
              <w:top w:val="nil"/>
              <w:left w:val="nil"/>
              <w:bottom w:val="nil"/>
              <w:right w:val="nil"/>
            </w:tcBorders>
            <w:shd w:val="clear" w:color="auto" w:fill="auto"/>
            <w:noWrap/>
            <w:vAlign w:val="bottom"/>
            <w:hideMark/>
          </w:tcPr>
          <w:p w14:paraId="11355C30" w14:textId="39D42E6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69.6%</w:t>
            </w:r>
          </w:p>
        </w:tc>
        <w:tc>
          <w:tcPr>
            <w:tcW w:w="709" w:type="dxa"/>
            <w:tcBorders>
              <w:top w:val="nil"/>
              <w:left w:val="nil"/>
              <w:bottom w:val="nil"/>
              <w:right w:val="nil"/>
            </w:tcBorders>
            <w:shd w:val="clear" w:color="auto" w:fill="auto"/>
            <w:noWrap/>
            <w:vAlign w:val="bottom"/>
            <w:hideMark/>
          </w:tcPr>
          <w:p w14:paraId="471E65E5" w14:textId="0E1F03D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57.6%</w:t>
            </w:r>
          </w:p>
        </w:tc>
        <w:tc>
          <w:tcPr>
            <w:tcW w:w="709" w:type="dxa"/>
            <w:tcBorders>
              <w:top w:val="nil"/>
              <w:left w:val="nil"/>
              <w:bottom w:val="nil"/>
              <w:right w:val="nil"/>
            </w:tcBorders>
            <w:shd w:val="clear" w:color="auto" w:fill="auto"/>
            <w:noWrap/>
            <w:vAlign w:val="bottom"/>
            <w:hideMark/>
          </w:tcPr>
          <w:p w14:paraId="7437CE77" w14:textId="38A54CE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49.4%</w:t>
            </w:r>
          </w:p>
        </w:tc>
        <w:tc>
          <w:tcPr>
            <w:tcW w:w="709" w:type="dxa"/>
            <w:tcBorders>
              <w:top w:val="nil"/>
              <w:left w:val="nil"/>
              <w:bottom w:val="nil"/>
              <w:right w:val="nil"/>
            </w:tcBorders>
            <w:shd w:val="clear" w:color="auto" w:fill="auto"/>
            <w:noWrap/>
            <w:vAlign w:val="bottom"/>
            <w:hideMark/>
          </w:tcPr>
          <w:p w14:paraId="1BF8A7FD" w14:textId="40582FBB"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61.7%</w:t>
            </w:r>
          </w:p>
        </w:tc>
        <w:tc>
          <w:tcPr>
            <w:tcW w:w="708" w:type="dxa"/>
            <w:tcBorders>
              <w:top w:val="nil"/>
              <w:left w:val="nil"/>
              <w:bottom w:val="nil"/>
              <w:right w:val="nil"/>
            </w:tcBorders>
            <w:shd w:val="clear" w:color="auto" w:fill="auto"/>
            <w:noWrap/>
            <w:vAlign w:val="bottom"/>
            <w:hideMark/>
          </w:tcPr>
          <w:p w14:paraId="2D515905" w14:textId="3C49996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70.2%</w:t>
            </w:r>
          </w:p>
        </w:tc>
        <w:tc>
          <w:tcPr>
            <w:tcW w:w="709" w:type="dxa"/>
            <w:tcBorders>
              <w:top w:val="nil"/>
              <w:left w:val="nil"/>
              <w:bottom w:val="nil"/>
              <w:right w:val="nil"/>
            </w:tcBorders>
            <w:shd w:val="clear" w:color="auto" w:fill="auto"/>
            <w:noWrap/>
            <w:vAlign w:val="bottom"/>
            <w:hideMark/>
          </w:tcPr>
          <w:p w14:paraId="24D0F2EE" w14:textId="52B01FC5"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81.3%</w:t>
            </w:r>
          </w:p>
        </w:tc>
        <w:tc>
          <w:tcPr>
            <w:tcW w:w="709" w:type="dxa"/>
            <w:tcBorders>
              <w:top w:val="nil"/>
              <w:left w:val="nil"/>
              <w:bottom w:val="nil"/>
              <w:right w:val="nil"/>
            </w:tcBorders>
            <w:shd w:val="clear" w:color="auto" w:fill="auto"/>
            <w:noWrap/>
            <w:vAlign w:val="bottom"/>
            <w:hideMark/>
          </w:tcPr>
          <w:p w14:paraId="7F044D54" w14:textId="5ADF9DC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51.9%</w:t>
            </w:r>
          </w:p>
        </w:tc>
        <w:tc>
          <w:tcPr>
            <w:tcW w:w="709" w:type="dxa"/>
            <w:tcBorders>
              <w:top w:val="nil"/>
              <w:left w:val="nil"/>
              <w:bottom w:val="nil"/>
              <w:right w:val="nil"/>
            </w:tcBorders>
            <w:shd w:val="clear" w:color="auto" w:fill="auto"/>
            <w:noWrap/>
            <w:vAlign w:val="bottom"/>
            <w:hideMark/>
          </w:tcPr>
          <w:p w14:paraId="63178A8C" w14:textId="47CB1F98"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59.2%</w:t>
            </w:r>
          </w:p>
        </w:tc>
      </w:tr>
      <w:tr w:rsidR="00415BA4" w:rsidRPr="00F16CE9" w14:paraId="7F13D58E" w14:textId="77777777" w:rsidTr="00BB4BED">
        <w:trPr>
          <w:trHeight w:val="300"/>
        </w:trPr>
        <w:tc>
          <w:tcPr>
            <w:tcW w:w="1134" w:type="dxa"/>
            <w:tcBorders>
              <w:top w:val="nil"/>
              <w:left w:val="nil"/>
              <w:bottom w:val="single" w:sz="4" w:space="0" w:color="auto"/>
              <w:right w:val="nil"/>
            </w:tcBorders>
            <w:shd w:val="clear" w:color="auto" w:fill="auto"/>
            <w:noWrap/>
            <w:vAlign w:val="bottom"/>
            <w:hideMark/>
          </w:tcPr>
          <w:p w14:paraId="21C271A1" w14:textId="77777777" w:rsidR="00415BA4" w:rsidRPr="00F16CE9" w:rsidRDefault="00415BA4" w:rsidP="00415BA4">
            <w:pPr>
              <w:rPr>
                <w:rFonts w:eastAsia="Times New Roman"/>
                <w:color w:val="000000"/>
                <w:sz w:val="20"/>
                <w:szCs w:val="20"/>
                <w:lang w:val="nl-NL" w:eastAsia="nl-NL"/>
              </w:rPr>
            </w:pPr>
            <w:r w:rsidRPr="00F16CE9">
              <w:rPr>
                <w:rFonts w:eastAsia="Times New Roman"/>
                <w:color w:val="000000"/>
                <w:sz w:val="20"/>
                <w:szCs w:val="20"/>
                <w:lang w:val="nl-NL" w:eastAsia="nl-NL"/>
              </w:rPr>
              <w:t> </w:t>
            </w:r>
          </w:p>
        </w:tc>
        <w:tc>
          <w:tcPr>
            <w:tcW w:w="1276" w:type="dxa"/>
            <w:tcBorders>
              <w:top w:val="nil"/>
              <w:left w:val="nil"/>
              <w:bottom w:val="single" w:sz="4" w:space="0" w:color="auto"/>
              <w:right w:val="nil"/>
            </w:tcBorders>
            <w:shd w:val="clear" w:color="auto" w:fill="auto"/>
            <w:noWrap/>
            <w:vAlign w:val="bottom"/>
            <w:hideMark/>
          </w:tcPr>
          <w:p w14:paraId="3B8DFFFC" w14:textId="37F9D177" w:rsidR="00415BA4" w:rsidRPr="00F16CE9" w:rsidRDefault="00415BA4" w:rsidP="00DE38F4">
            <w:pPr>
              <w:rPr>
                <w:rFonts w:eastAsia="Times New Roman"/>
                <w:color w:val="000000"/>
                <w:sz w:val="20"/>
                <w:szCs w:val="20"/>
                <w:lang w:val="nl-NL" w:eastAsia="nl-NL"/>
              </w:rPr>
            </w:pPr>
            <w:r w:rsidRPr="00F16CE9">
              <w:rPr>
                <w:color w:val="000000"/>
                <w:sz w:val="20"/>
                <w:szCs w:val="20"/>
              </w:rPr>
              <w:t>Count</w:t>
            </w:r>
          </w:p>
        </w:tc>
        <w:tc>
          <w:tcPr>
            <w:tcW w:w="851" w:type="dxa"/>
            <w:tcBorders>
              <w:top w:val="nil"/>
              <w:left w:val="nil"/>
              <w:bottom w:val="single" w:sz="4" w:space="0" w:color="auto"/>
              <w:right w:val="nil"/>
            </w:tcBorders>
            <w:shd w:val="clear" w:color="auto" w:fill="auto"/>
            <w:noWrap/>
            <w:vAlign w:val="bottom"/>
            <w:hideMark/>
          </w:tcPr>
          <w:p w14:paraId="51A23FDC" w14:textId="2B0746D1"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w:t>
            </w:r>
            <w:r w:rsidR="001A5FC2">
              <w:rPr>
                <w:color w:val="000000"/>
                <w:sz w:val="20"/>
                <w:szCs w:val="20"/>
              </w:rPr>
              <w:t>,</w:t>
            </w:r>
            <w:r w:rsidRPr="00F16CE9">
              <w:rPr>
                <w:color w:val="000000"/>
                <w:sz w:val="20"/>
                <w:szCs w:val="20"/>
              </w:rPr>
              <w:t>951</w:t>
            </w:r>
          </w:p>
        </w:tc>
        <w:tc>
          <w:tcPr>
            <w:tcW w:w="708" w:type="dxa"/>
            <w:tcBorders>
              <w:top w:val="nil"/>
              <w:left w:val="nil"/>
              <w:bottom w:val="single" w:sz="4" w:space="0" w:color="auto"/>
              <w:right w:val="nil"/>
            </w:tcBorders>
            <w:shd w:val="clear" w:color="auto" w:fill="auto"/>
            <w:noWrap/>
            <w:vAlign w:val="bottom"/>
            <w:hideMark/>
          </w:tcPr>
          <w:p w14:paraId="5878C88A" w14:textId="5134939F"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1</w:t>
            </w:r>
            <w:r w:rsidR="001A5FC2">
              <w:rPr>
                <w:color w:val="000000"/>
                <w:sz w:val="20"/>
                <w:szCs w:val="20"/>
              </w:rPr>
              <w:t>,</w:t>
            </w:r>
            <w:r w:rsidRPr="00F16CE9">
              <w:rPr>
                <w:color w:val="000000"/>
                <w:sz w:val="20"/>
                <w:szCs w:val="20"/>
              </w:rPr>
              <w:t>061</w:t>
            </w:r>
          </w:p>
        </w:tc>
        <w:tc>
          <w:tcPr>
            <w:tcW w:w="709" w:type="dxa"/>
            <w:tcBorders>
              <w:top w:val="nil"/>
              <w:left w:val="nil"/>
              <w:bottom w:val="single" w:sz="4" w:space="0" w:color="auto"/>
              <w:right w:val="nil"/>
            </w:tcBorders>
            <w:shd w:val="clear" w:color="auto" w:fill="auto"/>
            <w:noWrap/>
            <w:vAlign w:val="bottom"/>
            <w:hideMark/>
          </w:tcPr>
          <w:p w14:paraId="2CB24C5F" w14:textId="62452FF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277</w:t>
            </w:r>
          </w:p>
        </w:tc>
        <w:tc>
          <w:tcPr>
            <w:tcW w:w="709" w:type="dxa"/>
            <w:tcBorders>
              <w:top w:val="nil"/>
              <w:left w:val="nil"/>
              <w:bottom w:val="single" w:sz="4" w:space="0" w:color="auto"/>
              <w:right w:val="nil"/>
            </w:tcBorders>
            <w:shd w:val="clear" w:color="auto" w:fill="auto"/>
            <w:noWrap/>
            <w:vAlign w:val="bottom"/>
            <w:hideMark/>
          </w:tcPr>
          <w:p w14:paraId="4F28A41D" w14:textId="17480044"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371</w:t>
            </w:r>
          </w:p>
        </w:tc>
        <w:tc>
          <w:tcPr>
            <w:tcW w:w="709" w:type="dxa"/>
            <w:tcBorders>
              <w:top w:val="nil"/>
              <w:left w:val="nil"/>
              <w:bottom w:val="single" w:sz="4" w:space="0" w:color="auto"/>
              <w:right w:val="nil"/>
            </w:tcBorders>
            <w:shd w:val="clear" w:color="auto" w:fill="auto"/>
            <w:noWrap/>
            <w:vAlign w:val="bottom"/>
            <w:hideMark/>
          </w:tcPr>
          <w:p w14:paraId="652CD0F0" w14:textId="48C73EBE"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699</w:t>
            </w:r>
          </w:p>
        </w:tc>
        <w:tc>
          <w:tcPr>
            <w:tcW w:w="708" w:type="dxa"/>
            <w:tcBorders>
              <w:top w:val="nil"/>
              <w:left w:val="nil"/>
              <w:bottom w:val="single" w:sz="4" w:space="0" w:color="auto"/>
              <w:right w:val="nil"/>
            </w:tcBorders>
            <w:shd w:val="clear" w:color="auto" w:fill="auto"/>
            <w:noWrap/>
            <w:vAlign w:val="bottom"/>
            <w:hideMark/>
          </w:tcPr>
          <w:p w14:paraId="03587051" w14:textId="1C69D2C0"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456</w:t>
            </w:r>
          </w:p>
        </w:tc>
        <w:tc>
          <w:tcPr>
            <w:tcW w:w="709" w:type="dxa"/>
            <w:tcBorders>
              <w:top w:val="nil"/>
              <w:left w:val="nil"/>
              <w:bottom w:val="single" w:sz="4" w:space="0" w:color="auto"/>
              <w:right w:val="nil"/>
            </w:tcBorders>
            <w:shd w:val="clear" w:color="auto" w:fill="auto"/>
            <w:noWrap/>
            <w:vAlign w:val="bottom"/>
            <w:hideMark/>
          </w:tcPr>
          <w:p w14:paraId="72D980D4" w14:textId="6910107A"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2</w:t>
            </w:r>
            <w:r w:rsidR="001A5FC2">
              <w:rPr>
                <w:color w:val="000000"/>
                <w:sz w:val="20"/>
                <w:szCs w:val="20"/>
              </w:rPr>
              <w:t>,</w:t>
            </w:r>
            <w:r w:rsidRPr="00F16CE9">
              <w:rPr>
                <w:color w:val="000000"/>
                <w:sz w:val="20"/>
                <w:szCs w:val="20"/>
              </w:rPr>
              <w:t>641</w:t>
            </w:r>
          </w:p>
        </w:tc>
        <w:tc>
          <w:tcPr>
            <w:tcW w:w="709" w:type="dxa"/>
            <w:tcBorders>
              <w:top w:val="nil"/>
              <w:left w:val="nil"/>
              <w:bottom w:val="single" w:sz="4" w:space="0" w:color="auto"/>
              <w:right w:val="nil"/>
            </w:tcBorders>
            <w:shd w:val="clear" w:color="auto" w:fill="auto"/>
            <w:noWrap/>
            <w:vAlign w:val="bottom"/>
            <w:hideMark/>
          </w:tcPr>
          <w:p w14:paraId="1D304811" w14:textId="6005E242"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831</w:t>
            </w:r>
          </w:p>
        </w:tc>
        <w:tc>
          <w:tcPr>
            <w:tcW w:w="709" w:type="dxa"/>
            <w:tcBorders>
              <w:top w:val="nil"/>
              <w:left w:val="nil"/>
              <w:bottom w:val="single" w:sz="4" w:space="0" w:color="auto"/>
              <w:right w:val="nil"/>
            </w:tcBorders>
            <w:shd w:val="clear" w:color="auto" w:fill="auto"/>
            <w:noWrap/>
            <w:vAlign w:val="bottom"/>
            <w:hideMark/>
          </w:tcPr>
          <w:p w14:paraId="6049822D" w14:textId="2E0EF1ED" w:rsidR="00415BA4" w:rsidRPr="00F16CE9" w:rsidRDefault="00415BA4" w:rsidP="00415BA4">
            <w:pPr>
              <w:jc w:val="right"/>
              <w:rPr>
                <w:rFonts w:eastAsia="Times New Roman"/>
                <w:color w:val="000000"/>
                <w:sz w:val="20"/>
                <w:szCs w:val="20"/>
                <w:lang w:val="nl-NL" w:eastAsia="nl-NL"/>
              </w:rPr>
            </w:pPr>
            <w:r w:rsidRPr="00F16CE9">
              <w:rPr>
                <w:color w:val="000000"/>
                <w:sz w:val="20"/>
                <w:szCs w:val="20"/>
              </w:rPr>
              <w:t>615</w:t>
            </w:r>
          </w:p>
        </w:tc>
      </w:tr>
    </w:tbl>
    <w:p w14:paraId="651D7D0E" w14:textId="7917D93C" w:rsidR="008C512C" w:rsidRPr="00F16CE9" w:rsidRDefault="00F53569">
      <w:pPr>
        <w:spacing w:after="160" w:line="259" w:lineRule="auto"/>
      </w:pPr>
      <w:r w:rsidRPr="00F16CE9">
        <w:rPr>
          <w:i/>
        </w:rPr>
        <w:t>N</w:t>
      </w:r>
      <w:r w:rsidR="007567FA" w:rsidRPr="00F16CE9">
        <w:rPr>
          <w:i/>
        </w:rPr>
        <w:t xml:space="preserve">ote. </w:t>
      </w:r>
      <w:r w:rsidRPr="00F16CE9">
        <w:t>DP = Developmental Psychology; FP = Frontiers in Psychology; JAP = Journal of Applied Psychology; JCCP = Journal of Consulting and Clinical Psychology; JEPG = Journal of Experimental Psychology: General; JPSP = Journal of Personality and Social Psychology; PLOS = Public Library of Science; PS = Psychological Science</w:t>
      </w:r>
      <w:r w:rsidR="007567FA" w:rsidRPr="00F16CE9">
        <w:t>.</w:t>
      </w:r>
      <w:r w:rsidR="008C512C" w:rsidRPr="00F16CE9">
        <w:br w:type="page"/>
      </w:r>
    </w:p>
    <w:p w14:paraId="2B17C5E8" w14:textId="77777777" w:rsidR="00AE34A3" w:rsidRPr="00F16CE9" w:rsidRDefault="00AE34A3" w:rsidP="008C512C">
      <w:pPr>
        <w:spacing w:after="160"/>
        <w:sectPr w:rsidR="00AE34A3" w:rsidRPr="00F16CE9" w:rsidSect="00EF4E51">
          <w:pgSz w:w="11906" w:h="16838"/>
          <w:pgMar w:top="1412" w:right="1412" w:bottom="1412" w:left="1412" w:header="709" w:footer="709" w:gutter="0"/>
          <w:cols w:space="708"/>
          <w:titlePg/>
          <w:docGrid w:linePitch="360"/>
        </w:sectPr>
      </w:pPr>
    </w:p>
    <w:p w14:paraId="37814A13" w14:textId="77777777" w:rsidR="00824345" w:rsidRPr="00F16CE9" w:rsidRDefault="00824345">
      <w:pPr>
        <w:spacing w:after="160" w:line="259" w:lineRule="auto"/>
        <w:rPr>
          <w:i/>
        </w:rPr>
      </w:pPr>
      <w:r w:rsidRPr="00F16CE9">
        <w:rPr>
          <w:i/>
        </w:rPr>
        <w:lastRenderedPageBreak/>
        <w:t>Figure 1</w:t>
      </w:r>
    </w:p>
    <w:p w14:paraId="54F59180" w14:textId="3A4A4DFC" w:rsidR="00467F71" w:rsidRPr="00F16CE9" w:rsidRDefault="005E5530">
      <w:pPr>
        <w:spacing w:after="160" w:line="259" w:lineRule="auto"/>
      </w:pPr>
      <w:r>
        <w:t xml:space="preserve">Distribution of a </w:t>
      </w:r>
      <w:r w:rsidR="00467F71" w:rsidRPr="00F16CE9">
        <w:rPr>
          <w:i/>
        </w:rPr>
        <w:t>P</w:t>
      </w:r>
      <w:r>
        <w:t>-value as a function of effect size</w:t>
      </w:r>
      <w:commentRangeStart w:id="40"/>
      <w:r w:rsidR="00627EB3" w:rsidRPr="00F16CE9">
        <w:t>.</w:t>
      </w:r>
      <w:commentRangeEnd w:id="40"/>
      <w:r w:rsidR="00676F72">
        <w:rPr>
          <w:rStyle w:val="CommentReference"/>
        </w:rPr>
        <w:commentReference w:id="40"/>
      </w:r>
    </w:p>
    <w:p w14:paraId="229050B8" w14:textId="57ACAF5A" w:rsidR="00467F71" w:rsidRPr="00F16CE9" w:rsidRDefault="005E5530">
      <w:pPr>
        <w:spacing w:after="160" w:line="259" w:lineRule="auto"/>
        <w:rPr>
          <w:i/>
        </w:rPr>
      </w:pPr>
      <w:r>
        <w:rPr>
          <w:noProof/>
        </w:rPr>
        <w:drawing>
          <wp:inline distT="0" distB="0" distL="0" distR="0" wp14:anchorId="604746B5" wp14:editId="12DD87BA">
            <wp:extent cx="5762625" cy="5106670"/>
            <wp:effectExtent l="0" t="0" r="9525" b="0"/>
            <wp:docPr id="3" name="Picture 3" descr="C:\Users\Chris\SURFdrive\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SURFdrive\cjm\masterproject\Writing\Figures\fig1.tif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5106670"/>
                    </a:xfrm>
                    <a:prstGeom prst="rect">
                      <a:avLst/>
                    </a:prstGeom>
                    <a:noFill/>
                    <a:ln>
                      <a:noFill/>
                    </a:ln>
                  </pic:spPr>
                </pic:pic>
              </a:graphicData>
            </a:graphic>
          </wp:inline>
        </w:drawing>
      </w:r>
      <w:r w:rsidR="00824345" w:rsidRPr="00F16CE9">
        <w:rPr>
          <w:i/>
        </w:rPr>
        <w:br w:type="page"/>
      </w:r>
    </w:p>
    <w:p w14:paraId="7794E69B" w14:textId="4610116C" w:rsidR="001C29F2" w:rsidRPr="00F16CE9" w:rsidRDefault="001C29F2" w:rsidP="001C29F2">
      <w:pPr>
        <w:pStyle w:val="APAHeading1"/>
        <w:jc w:val="left"/>
        <w:rPr>
          <w:b w:val="0"/>
        </w:rPr>
      </w:pPr>
      <w:r w:rsidRPr="00F16CE9">
        <w:rPr>
          <w:b w:val="0"/>
          <w:i/>
        </w:rPr>
        <w:lastRenderedPageBreak/>
        <w:t>F</w:t>
      </w:r>
      <w:r w:rsidR="00824345" w:rsidRPr="00F16CE9">
        <w:rPr>
          <w:b w:val="0"/>
          <w:i/>
        </w:rPr>
        <w:t>igure 2</w:t>
      </w:r>
    </w:p>
    <w:p w14:paraId="265FBA5A" w14:textId="502FA72D" w:rsidR="001C29F2" w:rsidRPr="005372E6" w:rsidRDefault="007F49B3" w:rsidP="005372E6">
      <w:r w:rsidRPr="00F16CE9">
        <w:t xml:space="preserve">Visual </w:t>
      </w:r>
      <w:r w:rsidR="00291158" w:rsidRPr="00F16CE9">
        <w:t>aid for</w:t>
      </w:r>
      <w:r w:rsidRPr="00F16CE9">
        <w:t xml:space="preserve"> for simulati</w:t>
      </w:r>
      <w:r w:rsidR="00B824AF" w:rsidRPr="00F16CE9">
        <w:t>ng one nonsignificant test result</w:t>
      </w:r>
      <w:r w:rsidRPr="00F16CE9">
        <w:t>.</w:t>
      </w:r>
      <w:r w:rsidR="00760A8B">
        <w:t xml:space="preserve"> The critical value from </w:t>
      </w:r>
      <w:r w:rsidR="00760A8B">
        <w:rPr>
          <w:i/>
        </w:rPr>
        <w:t>H</w:t>
      </w:r>
      <w:r w:rsidR="00760A8B">
        <w:rPr>
          <w:i/>
          <w:vertAlign w:val="subscript"/>
        </w:rPr>
        <w:t>0</w:t>
      </w:r>
      <w:r w:rsidR="00760A8B">
        <w:rPr>
          <w:i/>
          <w:vertAlign w:val="superscript"/>
        </w:rPr>
        <w:t xml:space="preserve"> </w:t>
      </w:r>
      <w:r w:rsidR="00760A8B">
        <w:t>(left</w:t>
      </w:r>
      <w:r w:rsidR="005372E6">
        <w:t xml:space="preserve"> distribution</w:t>
      </w:r>
      <w:r w:rsidR="00760A8B">
        <w:t xml:space="preserve">) was used to determine </w:t>
      </w:r>
      <w:r w:rsidR="005372E6">
        <w:t xml:space="preserve">β under </w:t>
      </w:r>
      <w:r w:rsidR="005372E6">
        <w:rPr>
          <w:i/>
        </w:rPr>
        <w:t>H</w:t>
      </w:r>
      <w:r w:rsidR="005372E6">
        <w:rPr>
          <w:i/>
          <w:vertAlign w:val="subscript"/>
        </w:rPr>
        <w:t>1</w:t>
      </w:r>
      <w:r w:rsidR="005372E6">
        <w:t xml:space="preserve"> </w:t>
      </w:r>
      <w:r w:rsidR="005372E6" w:rsidRPr="005372E6">
        <w:t>(right</w:t>
      </w:r>
      <w:r w:rsidR="005372E6">
        <w:t xml:space="preserve"> distribution). A value between 0 and β was drawn, </w:t>
      </w:r>
      <w:r w:rsidR="005372E6">
        <w:rPr>
          <w:i/>
        </w:rPr>
        <w:t>t-</w:t>
      </w:r>
      <w:r w:rsidR="005372E6">
        <w:t xml:space="preserve">value computed and </w:t>
      </w:r>
      <w:r w:rsidR="005372E6">
        <w:rPr>
          <w:i/>
        </w:rPr>
        <w:t>P-</w:t>
      </w:r>
      <w:r w:rsidR="005372E6">
        <w:t xml:space="preserve">value under </w:t>
      </w:r>
      <w:r w:rsidR="005372E6">
        <w:rPr>
          <w:i/>
        </w:rPr>
        <w:t>H</w:t>
      </w:r>
      <w:r w:rsidR="005372E6">
        <w:rPr>
          <w:i/>
          <w:vertAlign w:val="subscript"/>
        </w:rPr>
        <w:t>0</w:t>
      </w:r>
      <w:r w:rsidR="005372E6">
        <w:t xml:space="preserve"> </w:t>
      </w:r>
      <w:r w:rsidR="005372E6" w:rsidRPr="005372E6">
        <w:t>determined.</w:t>
      </w:r>
    </w:p>
    <w:p w14:paraId="417CD3DB" w14:textId="0B0DAD41" w:rsidR="007F49B3" w:rsidRPr="00F16CE9" w:rsidRDefault="00452B53" w:rsidP="001C29F2">
      <w:pPr>
        <w:pStyle w:val="APAHeading1"/>
        <w:jc w:val="left"/>
        <w:rPr>
          <w:b w:val="0"/>
        </w:rPr>
      </w:pPr>
      <w:r w:rsidRPr="00F16CE9">
        <w:rPr>
          <w:b w:val="0"/>
          <w:noProof/>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Pr="00F16CE9" w:rsidRDefault="001C29F2" w:rsidP="001C29F2">
      <w:pPr>
        <w:spacing w:after="160" w:line="259" w:lineRule="auto"/>
      </w:pPr>
      <w:r w:rsidRPr="00F16CE9">
        <w:rPr>
          <w:b/>
        </w:rPr>
        <w:br w:type="page"/>
      </w:r>
    </w:p>
    <w:p w14:paraId="3FE11B9E" w14:textId="35BF80A4" w:rsidR="001C29F2" w:rsidRPr="00F16CE9" w:rsidRDefault="001C29F2" w:rsidP="001C29F2">
      <w:pPr>
        <w:pStyle w:val="APAHeading1"/>
        <w:jc w:val="left"/>
        <w:rPr>
          <w:b w:val="0"/>
          <w:i/>
        </w:rPr>
      </w:pPr>
      <w:r w:rsidRPr="00F16CE9">
        <w:rPr>
          <w:b w:val="0"/>
          <w:i/>
        </w:rPr>
        <w:lastRenderedPageBreak/>
        <w:t>F</w:t>
      </w:r>
      <w:r w:rsidR="00824345" w:rsidRPr="00F16CE9">
        <w:rPr>
          <w:b w:val="0"/>
          <w:i/>
        </w:rPr>
        <w:t>igure 3</w:t>
      </w:r>
    </w:p>
    <w:p w14:paraId="11858A18" w14:textId="6F33EB86" w:rsidR="00463431" w:rsidRPr="00F16CE9" w:rsidRDefault="00463431" w:rsidP="001C29F2">
      <w:pPr>
        <w:pStyle w:val="APAHeading1"/>
        <w:jc w:val="left"/>
        <w:rPr>
          <w:b w:val="0"/>
        </w:rPr>
      </w:pPr>
      <w:r w:rsidRPr="00F16CE9">
        <w:rPr>
          <w:b w:val="0"/>
        </w:rPr>
        <w:t>Density plot of observed (non)significant effect sizes</w:t>
      </w:r>
      <w:r w:rsidR="00D65E90">
        <w:rPr>
          <w:b w:val="0"/>
        </w:rPr>
        <w:t xml:space="preserve"> for the eight selected journals</w:t>
      </w:r>
      <w:r w:rsidR="00BB4937">
        <w:rPr>
          <w:b w:val="0"/>
        </w:rPr>
        <w:t xml:space="preserve">, with 43% of effects in the category none-small, 27% small-medium, 12% medium-large, and 18% beyond </w:t>
      </w:r>
      <w:commentRangeStart w:id="41"/>
      <w:r w:rsidR="00BB4937">
        <w:rPr>
          <w:b w:val="0"/>
        </w:rPr>
        <w:t>large</w:t>
      </w:r>
      <w:r w:rsidRPr="00F16CE9">
        <w:rPr>
          <w:b w:val="0"/>
        </w:rPr>
        <w:t>.</w:t>
      </w:r>
      <w:commentRangeEnd w:id="41"/>
      <w:r w:rsidR="00676F72">
        <w:rPr>
          <w:rStyle w:val="CommentReference"/>
          <w:b w:val="0"/>
        </w:rPr>
        <w:commentReference w:id="41"/>
      </w:r>
    </w:p>
    <w:p w14:paraId="6EE81F8C" w14:textId="753EEB4D" w:rsidR="00F04343" w:rsidRPr="00F16CE9" w:rsidRDefault="00D65E90">
      <w:pPr>
        <w:spacing w:after="160" w:line="259" w:lineRule="auto"/>
      </w:pPr>
      <w:r>
        <w:rPr>
          <w:noProof/>
        </w:rPr>
        <w:drawing>
          <wp:inline distT="0" distB="0" distL="0" distR="0" wp14:anchorId="437D7701" wp14:editId="528D94C2">
            <wp:extent cx="5762625" cy="3726815"/>
            <wp:effectExtent l="0" t="0" r="9525" b="6985"/>
            <wp:docPr id="4" name="Picture 4" descr="C:\Users\Chris\SURFdrive\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SURFdrive\cjm\masterproject\Writing\Figures\fig3.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726815"/>
                    </a:xfrm>
                    <a:prstGeom prst="rect">
                      <a:avLst/>
                    </a:prstGeom>
                    <a:noFill/>
                    <a:ln>
                      <a:noFill/>
                    </a:ln>
                  </pic:spPr>
                </pic:pic>
              </a:graphicData>
            </a:graphic>
          </wp:inline>
        </w:drawing>
      </w:r>
      <w:r w:rsidR="00F04343" w:rsidRPr="00F16CE9">
        <w:br w:type="page"/>
      </w:r>
    </w:p>
    <w:p w14:paraId="7148756E" w14:textId="08D58CAC" w:rsidR="008B38F7" w:rsidRPr="00F16CE9" w:rsidRDefault="008B38F7" w:rsidP="008B38F7">
      <w:pPr>
        <w:spacing w:after="160" w:line="259" w:lineRule="auto"/>
      </w:pPr>
      <w:r w:rsidRPr="00F16CE9">
        <w:rPr>
          <w:i/>
        </w:rPr>
        <w:lastRenderedPageBreak/>
        <w:t>Figure 4</w:t>
      </w:r>
    </w:p>
    <w:p w14:paraId="03CDE783" w14:textId="6E81E63C" w:rsidR="008B38F7" w:rsidRPr="00F16CE9" w:rsidRDefault="008B38F7" w:rsidP="008B38F7">
      <w:pPr>
        <w:spacing w:after="160" w:line="259" w:lineRule="auto"/>
      </w:pPr>
      <w:r w:rsidRPr="00F16CE9">
        <w:t xml:space="preserve">Observed </w:t>
      </w:r>
      <w:r w:rsidR="008501E8" w:rsidRPr="00F16CE9">
        <w:t>propo</w:t>
      </w:r>
      <w:r w:rsidR="009A35F7" w:rsidRPr="00F16CE9">
        <w:t>r</w:t>
      </w:r>
      <w:r w:rsidR="008501E8" w:rsidRPr="00F16CE9">
        <w:t xml:space="preserve">tion </w:t>
      </w:r>
      <w:r w:rsidR="00234FA7">
        <w:t xml:space="preserve">of </w:t>
      </w:r>
      <w:r w:rsidR="008501E8" w:rsidRPr="00F16CE9">
        <w:t xml:space="preserve">nonsignificant </w:t>
      </w:r>
      <w:r w:rsidR="000913A2">
        <w:t xml:space="preserve">test </w:t>
      </w:r>
      <w:r w:rsidR="008501E8" w:rsidRPr="00F16CE9">
        <w:t xml:space="preserve">results </w:t>
      </w:r>
      <w:commentRangeStart w:id="42"/>
      <w:r w:rsidR="008501E8" w:rsidRPr="00F16CE9">
        <w:t>per year</w:t>
      </w:r>
      <w:commentRangeEnd w:id="42"/>
      <w:r w:rsidR="00676F72">
        <w:rPr>
          <w:rStyle w:val="CommentReference"/>
        </w:rPr>
        <w:commentReference w:id="42"/>
      </w:r>
      <w:r w:rsidR="008501E8" w:rsidRPr="00F16CE9">
        <w:t>.</w:t>
      </w:r>
    </w:p>
    <w:p w14:paraId="0D374B75" w14:textId="3B31BE89" w:rsidR="008B38F7" w:rsidRPr="00F16CE9" w:rsidRDefault="00957E8D" w:rsidP="008B38F7">
      <w:pPr>
        <w:spacing w:after="160" w:line="259" w:lineRule="auto"/>
      </w:pPr>
      <w:r w:rsidRPr="00F16CE9">
        <w:rPr>
          <w:noProof/>
        </w:rPr>
        <w:drawing>
          <wp:inline distT="0" distB="0" distL="0" distR="0" wp14:anchorId="1059CAED" wp14:editId="7FECD198">
            <wp:extent cx="5762625" cy="4695825"/>
            <wp:effectExtent l="0" t="0" r="9525" b="9525"/>
            <wp:docPr id="16" name="Picture 16" descr="C:\Users\Chris\SURFdrive\cjm\masterproject\Writing\Figures\fig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Chris\SURFdrive\cjm\masterproject\Writing\Figures\fig4.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4695825"/>
                    </a:xfrm>
                    <a:prstGeom prst="rect">
                      <a:avLst/>
                    </a:prstGeom>
                    <a:noFill/>
                    <a:ln>
                      <a:noFill/>
                    </a:ln>
                  </pic:spPr>
                </pic:pic>
              </a:graphicData>
            </a:graphic>
          </wp:inline>
        </w:drawing>
      </w:r>
    </w:p>
    <w:p w14:paraId="4B78B870" w14:textId="77777777" w:rsidR="008B38F7" w:rsidRPr="00F16CE9" w:rsidRDefault="008B38F7">
      <w:pPr>
        <w:spacing w:after="160" w:line="259" w:lineRule="auto"/>
        <w:rPr>
          <w:i/>
        </w:rPr>
      </w:pPr>
    </w:p>
    <w:p w14:paraId="17B476EA" w14:textId="19366A3F" w:rsidR="008B38F7" w:rsidRPr="00F16CE9" w:rsidRDefault="008B38F7">
      <w:pPr>
        <w:spacing w:after="160" w:line="259" w:lineRule="auto"/>
        <w:rPr>
          <w:i/>
        </w:rPr>
      </w:pPr>
      <w:r w:rsidRPr="00F16CE9">
        <w:rPr>
          <w:i/>
        </w:rPr>
        <w:br w:type="page"/>
      </w:r>
    </w:p>
    <w:p w14:paraId="5796B3B3" w14:textId="77777777" w:rsidR="00452B53" w:rsidRPr="00F16CE9" w:rsidRDefault="00452B53" w:rsidP="001C29F2">
      <w:pPr>
        <w:rPr>
          <w:i/>
        </w:rPr>
        <w:sectPr w:rsidR="00452B53" w:rsidRPr="00F16CE9" w:rsidSect="00AE34A3">
          <w:pgSz w:w="11906" w:h="16838"/>
          <w:pgMar w:top="1412" w:right="1412" w:bottom="1412" w:left="1412" w:header="709" w:footer="709" w:gutter="0"/>
          <w:cols w:space="708"/>
          <w:titlePg/>
          <w:docGrid w:linePitch="360"/>
        </w:sectPr>
      </w:pPr>
    </w:p>
    <w:p w14:paraId="4A255FDD" w14:textId="617962F0" w:rsidR="000B6D8A" w:rsidRPr="00F16CE9" w:rsidRDefault="00452B53" w:rsidP="001C29F2">
      <w:pPr>
        <w:rPr>
          <w:i/>
        </w:rPr>
      </w:pPr>
      <w:commentRangeStart w:id="43"/>
      <w:r w:rsidRPr="00F16CE9">
        <w:rPr>
          <w:i/>
        </w:rPr>
        <w:lastRenderedPageBreak/>
        <w:t>F</w:t>
      </w:r>
      <w:r w:rsidR="008B38F7" w:rsidRPr="00F16CE9">
        <w:rPr>
          <w:i/>
        </w:rPr>
        <w:t>igure 5</w:t>
      </w:r>
      <w:commentRangeEnd w:id="43"/>
      <w:r w:rsidR="00314D78">
        <w:rPr>
          <w:rStyle w:val="CommentReference"/>
        </w:rPr>
        <w:commentReference w:id="43"/>
      </w:r>
    </w:p>
    <w:p w14:paraId="78C03480" w14:textId="34D79F1F" w:rsidR="000B6D8A" w:rsidRPr="00F16CE9" w:rsidRDefault="00CD26F5" w:rsidP="001C29F2">
      <w:r w:rsidRPr="00F16CE9">
        <w:t xml:space="preserve">Observed </w:t>
      </w:r>
      <w:r w:rsidR="00430978">
        <w:t xml:space="preserve">effect distribution </w:t>
      </w:r>
      <w:r w:rsidR="007D48C7">
        <w:t xml:space="preserve">and </w:t>
      </w:r>
      <w:r w:rsidRPr="00F16CE9">
        <w:t xml:space="preserve">expected </w:t>
      </w:r>
      <w:r w:rsidR="00430978">
        <w:t xml:space="preserve">no effect </w:t>
      </w:r>
      <w:r w:rsidRPr="00F16CE9">
        <w:t>distribution for unadjusted- and adjusted effect sizes.</w:t>
      </w:r>
      <w:r w:rsidR="00CA2A87" w:rsidRPr="00F16CE9">
        <w:t xml:space="preserve"> Plot title</w:t>
      </w:r>
      <w:r w:rsidR="00430978">
        <w:t>s include</w:t>
      </w:r>
      <w:r w:rsidR="00CA2A87" w:rsidRPr="00F16CE9">
        <w:t xml:space="preserve"> Kolmogorov-Smirnov test results.</w:t>
      </w:r>
    </w:p>
    <w:p w14:paraId="75A8BC34" w14:textId="532DE70D" w:rsidR="005E6A7C" w:rsidRPr="00F16CE9" w:rsidRDefault="009C6FCF">
      <w:pPr>
        <w:spacing w:after="160" w:line="259" w:lineRule="auto"/>
        <w:rPr>
          <w:i/>
        </w:rPr>
        <w:sectPr w:rsidR="005E6A7C" w:rsidRPr="00F16CE9" w:rsidSect="00AE34A3">
          <w:pgSz w:w="16838" w:h="11906" w:orient="landscape"/>
          <w:pgMar w:top="1412" w:right="1412" w:bottom="1412" w:left="1412" w:header="709" w:footer="709" w:gutter="0"/>
          <w:cols w:space="708"/>
          <w:titlePg/>
          <w:docGrid w:linePitch="360"/>
        </w:sectPr>
      </w:pPr>
      <w:r>
        <w:rPr>
          <w:i/>
          <w:noProof/>
        </w:rPr>
        <w:drawing>
          <wp:inline distT="0" distB="0" distL="0" distR="0" wp14:anchorId="5EC70492" wp14:editId="28E42360">
            <wp:extent cx="8896350" cy="4591050"/>
            <wp:effectExtent l="0" t="0" r="0" b="0"/>
            <wp:docPr id="2" name="Picture 2" descr="C:\Users\Chris\SURFdrive\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SURFdrive\cjm\masterproject\Writing\Figures\fig5.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sidRPr="00F16CE9">
        <w:rPr>
          <w:i/>
        </w:rPr>
        <w:br w:type="page"/>
      </w:r>
    </w:p>
    <w:p w14:paraId="56B17D39" w14:textId="4F727E8C" w:rsidR="00490BA0" w:rsidRPr="00F16CE9" w:rsidRDefault="00490BA0">
      <w:pPr>
        <w:spacing w:after="160" w:line="259" w:lineRule="auto"/>
        <w:rPr>
          <w:i/>
        </w:rPr>
      </w:pPr>
      <w:r w:rsidRPr="00F16CE9">
        <w:rPr>
          <w:i/>
        </w:rPr>
        <w:lastRenderedPageBreak/>
        <w:t>F</w:t>
      </w:r>
      <w:r w:rsidR="008B38F7" w:rsidRPr="00F16CE9">
        <w:rPr>
          <w:i/>
        </w:rPr>
        <w:t>igure 6</w:t>
      </w:r>
    </w:p>
    <w:p w14:paraId="5EA46AA3" w14:textId="4AF209F2" w:rsidR="00914578" w:rsidRDefault="003F57E5">
      <w:pPr>
        <w:spacing w:after="160" w:line="259" w:lineRule="auto"/>
      </w:pPr>
      <w:r w:rsidRPr="00F16CE9">
        <w:t>Observed</w:t>
      </w:r>
      <w:r w:rsidR="002E0503">
        <w:t xml:space="preserve">- </w:t>
      </w:r>
      <w:r w:rsidRPr="00F16CE9">
        <w:t xml:space="preserve">and </w:t>
      </w:r>
      <w:r w:rsidR="002E0503">
        <w:t xml:space="preserve">expected nonsignificant effect </w:t>
      </w:r>
      <w:r w:rsidRPr="00F16CE9">
        <w:t>distributions specified per journal. Plot title</w:t>
      </w:r>
      <w:r w:rsidR="002E0503">
        <w:t>s</w:t>
      </w:r>
      <w:r w:rsidRPr="00F16CE9">
        <w:t xml:space="preserve"> include Kolmogorov-Smirnov test results.</w:t>
      </w:r>
      <w:r w:rsidR="00914578" w:rsidRPr="00F16CE9">
        <w:rPr>
          <w:noProof/>
          <w:lang w:eastAsia="nl-NL"/>
        </w:rPr>
        <w:t xml:space="preserve"> </w:t>
      </w:r>
      <w:r w:rsidR="009A35F7" w:rsidRPr="00F16CE9">
        <w:t>DP = Developmental Psychology; FP = Frontiers in Psychology; JAP = Journal of Applied Psychology; JCCP = Journal of Consulting and Clinical Psychology; JEPG = Journal of Experimental Psychology: General; JPSP = Journal of Personality and Social Psychology; PLOS = Public Library of Science; PS = Psychological Science.</w:t>
      </w:r>
    </w:p>
    <w:p w14:paraId="4908EE3D" w14:textId="0219E843" w:rsidR="004A6B7E" w:rsidRPr="00F16CE9" w:rsidRDefault="004A6B7E">
      <w:pPr>
        <w:spacing w:after="160" w:line="259" w:lineRule="auto"/>
      </w:pPr>
      <w:r>
        <w:rPr>
          <w:noProof/>
        </w:rPr>
        <w:drawing>
          <wp:inline distT="0" distB="0" distL="0" distR="0" wp14:anchorId="09D37D5B" wp14:editId="412AD4D1">
            <wp:extent cx="4594197" cy="7275360"/>
            <wp:effectExtent l="0" t="0" r="0" b="1905"/>
            <wp:docPr id="9" name="Picture 9" descr="C:\Users\seamus\SURFdrive\cjm\masterproject\Writing\Figures\fig6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amus\SURFdrive\cjm\masterproject\Writing\Figures\fig6a.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7704" cy="7312586"/>
                    </a:xfrm>
                    <a:prstGeom prst="rect">
                      <a:avLst/>
                    </a:prstGeom>
                    <a:noFill/>
                    <a:ln>
                      <a:noFill/>
                    </a:ln>
                  </pic:spPr>
                </pic:pic>
              </a:graphicData>
            </a:graphic>
          </wp:inline>
        </w:drawing>
      </w:r>
    </w:p>
    <w:p w14:paraId="23C4866A" w14:textId="7EFA1551" w:rsidR="009A35F7" w:rsidRPr="00F16CE9" w:rsidRDefault="004A6B7E">
      <w:pPr>
        <w:spacing w:after="160" w:line="259" w:lineRule="auto"/>
      </w:pPr>
      <w:r>
        <w:rPr>
          <w:noProof/>
        </w:rPr>
        <w:lastRenderedPageBreak/>
        <w:drawing>
          <wp:inline distT="0" distB="0" distL="0" distR="0" wp14:anchorId="4295FABD" wp14:editId="5B10D290">
            <wp:extent cx="5613400" cy="8889365"/>
            <wp:effectExtent l="0" t="0" r="6350" b="6985"/>
            <wp:docPr id="6" name="Picture 6" descr="C:\Users\seamus\SURFdrive\cjm\masterproject\Writing\Figures\fig6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amus\SURFdrive\cjm\masterproject\Writing\Figures\fig6b.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400" cy="8889365"/>
                    </a:xfrm>
                    <a:prstGeom prst="rect">
                      <a:avLst/>
                    </a:prstGeom>
                    <a:noFill/>
                    <a:ln>
                      <a:noFill/>
                    </a:ln>
                  </pic:spPr>
                </pic:pic>
              </a:graphicData>
            </a:graphic>
          </wp:inline>
        </w:drawing>
      </w:r>
    </w:p>
    <w:p w14:paraId="3B02A107" w14:textId="21CE994E" w:rsidR="00BB7CC2" w:rsidRPr="00F16CE9" w:rsidRDefault="00291158" w:rsidP="0084564C">
      <w:pPr>
        <w:spacing w:after="160" w:line="259" w:lineRule="auto"/>
        <w:rPr>
          <w:i/>
        </w:rPr>
      </w:pPr>
      <w:r w:rsidRPr="00F16CE9">
        <w:rPr>
          <w:i/>
        </w:rPr>
        <w:lastRenderedPageBreak/>
        <w:t>F</w:t>
      </w:r>
      <w:r w:rsidR="008B38F7" w:rsidRPr="00F16CE9">
        <w:rPr>
          <w:i/>
        </w:rPr>
        <w:t>igure 7</w:t>
      </w:r>
    </w:p>
    <w:p w14:paraId="5F732BED" w14:textId="3C13F5AA" w:rsidR="00237F9C" w:rsidRPr="00F16CE9" w:rsidRDefault="00DB785C">
      <w:pPr>
        <w:spacing w:after="160" w:line="259" w:lineRule="auto"/>
        <w:rPr>
          <w:noProof/>
          <w:lang w:eastAsia="nl-NL"/>
        </w:rPr>
      </w:pPr>
      <w:commentRangeStart w:id="44"/>
      <w:r w:rsidRPr="00F16CE9">
        <w:t>False negative effect</w:t>
      </w:r>
      <w:r w:rsidR="00BB7CC2" w:rsidRPr="00F16CE9">
        <w:t xml:space="preserve"> estimates</w:t>
      </w:r>
      <w:commentRangeEnd w:id="44"/>
      <w:r w:rsidR="00314D78">
        <w:rPr>
          <w:rStyle w:val="CommentReference"/>
        </w:rPr>
        <w:commentReference w:id="44"/>
      </w:r>
      <w:r w:rsidR="00BB7CC2" w:rsidRPr="00F16CE9">
        <w:t xml:space="preserve">, </w:t>
      </w:r>
      <w:r w:rsidR="00A84B3F" w:rsidRPr="00F16CE9">
        <w:t xml:space="preserve">median ± 25 </w:t>
      </w:r>
      <w:r w:rsidR="00237F9C" w:rsidRPr="00F16CE9">
        <w:t>percentile</w:t>
      </w:r>
      <w:r w:rsidR="00BB7CC2" w:rsidRPr="00F16CE9">
        <w:t xml:space="preserve"> </w:t>
      </w:r>
      <w:r w:rsidR="00A84B3F" w:rsidRPr="00F16CE9">
        <w:t xml:space="preserve">points </w:t>
      </w:r>
      <w:r w:rsidR="00BB7CC2" w:rsidRPr="00F16CE9">
        <w:rPr>
          <w:i/>
        </w:rPr>
        <w:t>N</w:t>
      </w:r>
      <w:r w:rsidR="00A84B3F" w:rsidRPr="00F16CE9">
        <w:t>,</w:t>
      </w:r>
      <w:r w:rsidR="00BB7CC2" w:rsidRPr="00F16CE9">
        <w:t xml:space="preserve"> median- and mean </w:t>
      </w:r>
      <w:r w:rsidR="00BB7CC2" w:rsidRPr="00F16CE9">
        <w:rPr>
          <w:i/>
        </w:rPr>
        <w:t>k</w:t>
      </w:r>
      <w:r w:rsidR="00BB7CC2" w:rsidRPr="00F16CE9">
        <w:t xml:space="preserve"> per year.</w:t>
      </w:r>
    </w:p>
    <w:p w14:paraId="3D7E836C" w14:textId="5DE336D1" w:rsidR="00BB7CC2" w:rsidRPr="00F16CE9" w:rsidRDefault="00A84B3F">
      <w:pPr>
        <w:spacing w:after="160" w:line="259" w:lineRule="auto"/>
        <w:rPr>
          <w:i/>
        </w:rPr>
      </w:pPr>
      <w:r w:rsidRPr="00F16CE9">
        <w:rPr>
          <w:i/>
          <w:noProof/>
        </w:rPr>
        <w:drawing>
          <wp:inline distT="0" distB="0" distL="0" distR="0" wp14:anchorId="5B3DFD1A" wp14:editId="3B5E7913">
            <wp:extent cx="4444116" cy="7715250"/>
            <wp:effectExtent l="0" t="0" r="0" b="0"/>
            <wp:docPr id="18" name="Picture 18" descr="C:\Users\Chris\SURFdrive\cjm\masterproject\Writing\Figure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hris\SURFdrive\cjm\masterproject\Writing\Figures\fig7.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8513" cy="7722884"/>
                    </a:xfrm>
                    <a:prstGeom prst="rect">
                      <a:avLst/>
                    </a:prstGeom>
                    <a:noFill/>
                    <a:ln>
                      <a:noFill/>
                    </a:ln>
                  </pic:spPr>
                </pic:pic>
              </a:graphicData>
            </a:graphic>
          </wp:inline>
        </w:drawing>
      </w:r>
    </w:p>
    <w:sectPr w:rsidR="00BB7CC2" w:rsidRPr="00F16CE9" w:rsidSect="00AE34A3">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H.J. Hartgerink" w:date="2014-09-08T19:24:00Z" w:initials="CHJ">
    <w:p w14:paraId="78B4092E" w14:textId="4FFCFB97" w:rsidR="00BD0A5D" w:rsidRPr="00421019" w:rsidRDefault="00BD0A5D">
      <w:pPr>
        <w:pStyle w:val="CommentText"/>
        <w:rPr>
          <w:lang w:val="nl-NL"/>
        </w:rPr>
      </w:pPr>
      <w:r>
        <w:rPr>
          <w:rStyle w:val="CommentReference"/>
        </w:rPr>
        <w:annotationRef/>
      </w:r>
      <w:r w:rsidRPr="00421019">
        <w:rPr>
          <w:lang w:val="nl-NL"/>
        </w:rPr>
        <w:t>Update</w:t>
      </w:r>
    </w:p>
  </w:comment>
  <w:comment w:id="17" w:author="C.H.J. Hartgerink" w:date="2014-09-22T12:57:00Z" w:initials="CHJ">
    <w:p w14:paraId="7890430B" w14:textId="4239B11F" w:rsidR="00BD0A5D" w:rsidRPr="00BD0A5D" w:rsidRDefault="00BD0A5D">
      <w:pPr>
        <w:pStyle w:val="CommentText"/>
        <w:rPr>
          <w:lang w:val="nl-NL"/>
        </w:rPr>
      </w:pPr>
      <w:r>
        <w:rPr>
          <w:rStyle w:val="CommentReference"/>
        </w:rPr>
        <w:annotationRef/>
      </w:r>
      <w:r w:rsidRPr="00BD0A5D">
        <w:rPr>
          <w:lang w:val="nl-NL"/>
        </w:rPr>
        <w:t>Tentative, afhankelijk van afspraken</w:t>
      </w:r>
    </w:p>
  </w:comment>
  <w:comment w:id="30" w:author="C.H.J. Hartgerink" w:date="2014-09-17T11:59:00Z" w:initials="CHJ">
    <w:p w14:paraId="1B43997A" w14:textId="0580163E" w:rsidR="00BD0A5D" w:rsidRPr="005D582B" w:rsidRDefault="00BD0A5D">
      <w:pPr>
        <w:pStyle w:val="CommentText"/>
        <w:rPr>
          <w:lang w:val="nl-NL"/>
        </w:rPr>
      </w:pPr>
      <w:r>
        <w:rPr>
          <w:rStyle w:val="CommentReference"/>
        </w:rPr>
        <w:annotationRef/>
      </w:r>
      <w:r w:rsidRPr="005D582B">
        <w:rPr>
          <w:lang w:val="nl-NL"/>
        </w:rPr>
        <w:t>SO?</w:t>
      </w:r>
    </w:p>
  </w:comment>
  <w:comment w:id="31" w:author="C.H.J. Hartgerink" w:date="2014-09-17T11:59:00Z" w:initials="CHJ">
    <w:p w14:paraId="1DE1FD20" w14:textId="1D6F9D3C" w:rsidR="00BD0A5D" w:rsidRPr="005D582B" w:rsidRDefault="00BD0A5D">
      <w:pPr>
        <w:pStyle w:val="CommentText"/>
        <w:rPr>
          <w:lang w:val="nl-NL"/>
        </w:rPr>
      </w:pPr>
      <w:r>
        <w:rPr>
          <w:rStyle w:val="CommentReference"/>
        </w:rPr>
        <w:annotationRef/>
      </w:r>
      <w:r w:rsidRPr="005D582B">
        <w:rPr>
          <w:lang w:val="nl-NL"/>
        </w:rPr>
        <w:t>SO?</w:t>
      </w:r>
    </w:p>
  </w:comment>
  <w:comment w:id="32" w:author="C.H.J. Hartgerink" w:date="2014-09-17T12:19:00Z" w:initials="CHJ">
    <w:p w14:paraId="6A29A3ED" w14:textId="6002BC90" w:rsidR="00BD0A5D" w:rsidRPr="005D582B" w:rsidRDefault="00BD0A5D">
      <w:pPr>
        <w:pStyle w:val="CommentText"/>
        <w:rPr>
          <w:lang w:val="nl-NL"/>
        </w:rPr>
      </w:pPr>
      <w:r>
        <w:rPr>
          <w:rStyle w:val="CommentReference"/>
        </w:rPr>
        <w:annotationRef/>
      </w:r>
      <w:r w:rsidRPr="005D582B">
        <w:rPr>
          <w:lang w:val="nl-NL"/>
        </w:rPr>
        <w:t>Hier nog iets invoegen over tijdsontwikkeling</w:t>
      </w:r>
    </w:p>
  </w:comment>
  <w:comment w:id="33" w:author="Chris Hartgerink" w:date="2014-07-27T13:32:00Z" w:initials="CH">
    <w:p w14:paraId="69BAFE9A" w14:textId="77777777" w:rsidR="00BD0A5D" w:rsidRDefault="00BD0A5D">
      <w:pPr>
        <w:pStyle w:val="CommentText"/>
        <w:rPr>
          <w:lang w:val="nl-NL"/>
        </w:rPr>
      </w:pPr>
      <w:r>
        <w:rPr>
          <w:rStyle w:val="CommentReference"/>
        </w:rPr>
        <w:annotationRef/>
      </w:r>
      <w:r w:rsidRPr="00196C42">
        <w:rPr>
          <w:lang w:val="nl-NL"/>
        </w:rPr>
        <w:t xml:space="preserve">Toch heb ik liever limitations voor implications, omdat dan de kanttekeningen al behandeld zijn en het </w:t>
      </w:r>
      <w:r>
        <w:rPr>
          <w:lang w:val="nl-NL"/>
        </w:rPr>
        <w:t xml:space="preserve">raamwerk voor de implicaties klaarstaat. Dan kunnen twijfels over de implicaties niet tijdens ontstaan—in ieder geval midner. </w:t>
      </w:r>
    </w:p>
    <w:p w14:paraId="60756F6A" w14:textId="77777777" w:rsidR="00BD0A5D" w:rsidRDefault="00BD0A5D">
      <w:pPr>
        <w:pStyle w:val="CommentText"/>
        <w:rPr>
          <w:lang w:val="nl-NL"/>
        </w:rPr>
      </w:pPr>
    </w:p>
    <w:p w14:paraId="090D3C31" w14:textId="45C63894" w:rsidR="00BD0A5D" w:rsidRPr="00196C42" w:rsidRDefault="00BD0A5D">
      <w:pPr>
        <w:pStyle w:val="CommentText"/>
        <w:rPr>
          <w:lang w:val="nl-NL"/>
        </w:rPr>
      </w:pPr>
      <w:r>
        <w:rPr>
          <w:lang w:val="nl-NL"/>
        </w:rPr>
        <w:t>Overigens is volgorde niet door APA gedefinieerd als impl-lim per se.</w:t>
      </w:r>
    </w:p>
  </w:comment>
  <w:comment w:id="34" w:author="C.H.J. Hartgerink" w:date="2014-09-17T12:24:00Z" w:initials="CHJ">
    <w:p w14:paraId="25A3752E" w14:textId="4415B51F" w:rsidR="00BD0A5D" w:rsidRPr="00DC6E9D" w:rsidRDefault="00BD0A5D">
      <w:pPr>
        <w:pStyle w:val="CommentText"/>
        <w:rPr>
          <w:lang w:val="nl-NL"/>
        </w:rPr>
      </w:pPr>
      <w:r>
        <w:rPr>
          <w:rStyle w:val="CommentReference"/>
        </w:rPr>
        <w:annotationRef/>
      </w:r>
      <w:r w:rsidRPr="00DC6E9D">
        <w:rPr>
          <w:lang w:val="nl-NL"/>
        </w:rPr>
        <w:t>Hier over fisher toets ontwikkeling</w:t>
      </w:r>
    </w:p>
  </w:comment>
  <w:comment w:id="35" w:author="C.H.J. Hartgerink" w:date="2014-09-17T12:24:00Z" w:initials="CHJ">
    <w:p w14:paraId="0FD22DAC" w14:textId="4975BA3A" w:rsidR="00BD0A5D" w:rsidRPr="00DC6E9D" w:rsidRDefault="00BD0A5D">
      <w:pPr>
        <w:pStyle w:val="CommentText"/>
        <w:rPr>
          <w:lang w:val="nl-NL"/>
        </w:rPr>
      </w:pPr>
      <w:r>
        <w:rPr>
          <w:rStyle w:val="CommentReference"/>
        </w:rPr>
        <w:annotationRef/>
      </w:r>
      <w:r w:rsidRPr="00DC6E9D">
        <w:rPr>
          <w:lang w:val="nl-NL"/>
        </w:rPr>
        <w:t>De winter, Dodou</w:t>
      </w:r>
    </w:p>
  </w:comment>
  <w:comment w:id="36" w:author="C.H.J. Hartgerink" w:date="2014-09-17T12:24:00Z" w:initials="CHJ">
    <w:p w14:paraId="44762527" w14:textId="4B01C4CA" w:rsidR="00BD0A5D" w:rsidRPr="00DC6E9D" w:rsidRDefault="00BD0A5D">
      <w:pPr>
        <w:pStyle w:val="CommentText"/>
        <w:rPr>
          <w:lang w:val="nl-NL"/>
        </w:rPr>
      </w:pPr>
      <w:r>
        <w:rPr>
          <w:rStyle w:val="CommentReference"/>
        </w:rPr>
        <w:annotationRef/>
      </w:r>
      <w:r w:rsidRPr="00DC6E9D">
        <w:rPr>
          <w:lang w:val="nl-NL"/>
        </w:rPr>
        <w:t>fanelli</w:t>
      </w:r>
    </w:p>
  </w:comment>
  <w:comment w:id="37" w:author="C.H.J. Hartgerink" w:date="2014-09-17T12:25:00Z" w:initials="CHJ">
    <w:p w14:paraId="1DE74A75" w14:textId="673E946B" w:rsidR="00BD0A5D" w:rsidRPr="00DC6E9D" w:rsidRDefault="00BD0A5D">
      <w:pPr>
        <w:pStyle w:val="CommentText"/>
        <w:rPr>
          <w:lang w:val="nl-NL"/>
        </w:rPr>
      </w:pPr>
      <w:r>
        <w:rPr>
          <w:rStyle w:val="CommentReference"/>
        </w:rPr>
        <w:annotationRef/>
      </w:r>
      <w:r w:rsidRPr="00DC6E9D">
        <w:rPr>
          <w:lang w:val="nl-NL"/>
        </w:rPr>
        <w:t>Herschrijven of gutten, want zoals het nu staat is het erg zwak</w:t>
      </w:r>
    </w:p>
  </w:comment>
  <w:comment w:id="38" w:author="C.H.J. Hartgerink" w:date="2014-09-17T12:26:00Z" w:initials="CHJ">
    <w:p w14:paraId="72A85E72" w14:textId="62D621FD" w:rsidR="00BD0A5D" w:rsidRDefault="00BD0A5D">
      <w:pPr>
        <w:pStyle w:val="CommentText"/>
      </w:pPr>
      <w:r>
        <w:rPr>
          <w:rStyle w:val="CommentReference"/>
        </w:rPr>
        <w:annotationRef/>
      </w:r>
      <w:r>
        <w:t>Check these numbers</w:t>
      </w:r>
    </w:p>
  </w:comment>
  <w:comment w:id="39" w:author="Chris Hartgerink" w:date="2014-07-20T11:01:00Z" w:initials="CH">
    <w:p w14:paraId="358ED4B3" w14:textId="037DCCC9" w:rsidR="00BD0A5D" w:rsidRPr="00BD39E7" w:rsidRDefault="00BD0A5D">
      <w:pPr>
        <w:pStyle w:val="CommentText"/>
        <w:rPr>
          <w:lang w:val="nl-NL"/>
        </w:rPr>
      </w:pPr>
      <w:r>
        <w:rPr>
          <w:rStyle w:val="CommentReference"/>
        </w:rPr>
        <w:annotationRef/>
      </w:r>
      <w:r w:rsidRPr="00BD39E7">
        <w:rPr>
          <w:i/>
          <w:lang w:val="nl-NL"/>
        </w:rPr>
        <w:t>p-waardes hebben grootste density tussen .05-.08</w:t>
      </w:r>
    </w:p>
  </w:comment>
  <w:comment w:id="40" w:author="C.H.J. Hartgerink" w:date="2014-09-22T16:33:00Z" w:initials="CHJ">
    <w:p w14:paraId="40C79FA5" w14:textId="558F8100" w:rsidR="00BD0A5D" w:rsidRDefault="00BD0A5D">
      <w:pPr>
        <w:pStyle w:val="CommentText"/>
      </w:pPr>
      <w:r>
        <w:rPr>
          <w:rStyle w:val="CommentReference"/>
        </w:rPr>
        <w:annotationRef/>
      </w:r>
      <w:r>
        <w:t>Adjust figure:</w:t>
      </w:r>
    </w:p>
    <w:p w14:paraId="7D54B82F" w14:textId="447259CB" w:rsidR="00BD0A5D" w:rsidRDefault="00BD0A5D">
      <w:pPr>
        <w:pStyle w:val="CommentText"/>
      </w:pPr>
      <w:r>
        <w:t>1. eta --&gt; \eta</w:t>
      </w:r>
    </w:p>
    <w:p w14:paraId="71EB87DA" w14:textId="1F6CB82D" w:rsidR="00BD0A5D" w:rsidRDefault="00BD0A5D">
      <w:pPr>
        <w:pStyle w:val="CommentText"/>
      </w:pPr>
      <w:r>
        <w:t>2. Remove border line right and upper</w:t>
      </w:r>
    </w:p>
    <w:p w14:paraId="28E24D32" w14:textId="710D6382" w:rsidR="00BD0A5D" w:rsidRDefault="00BD0A5D">
      <w:pPr>
        <w:pStyle w:val="CommentText"/>
      </w:pPr>
      <w:r>
        <w:t>3. Use different colors for lines</w:t>
      </w:r>
    </w:p>
    <w:p w14:paraId="29AF5B81" w14:textId="288B4C8F" w:rsidR="00BD0A5D" w:rsidRDefault="00BD0A5D">
      <w:pPr>
        <w:pStyle w:val="CommentText"/>
      </w:pPr>
      <w:r>
        <w:t>4. Use overlays? Take into account colors!</w:t>
      </w:r>
    </w:p>
  </w:comment>
  <w:comment w:id="41" w:author="C.H.J. Hartgerink" w:date="2014-09-24T14:47:00Z" w:initials="CHJ">
    <w:p w14:paraId="6D9C5F99" w14:textId="70BACC62" w:rsidR="00BD0A5D" w:rsidRDefault="00BD0A5D">
      <w:pPr>
        <w:pStyle w:val="CommentText"/>
      </w:pPr>
      <w:r>
        <w:rPr>
          <w:rStyle w:val="CommentReference"/>
        </w:rPr>
        <w:annotationRef/>
      </w:r>
      <w:r>
        <w:t>Rethink figure</w:t>
      </w:r>
      <w:r w:rsidR="00A56C11">
        <w:t>. Necessary?</w:t>
      </w:r>
    </w:p>
  </w:comment>
  <w:comment w:id="42" w:author="C.H.J. Hartgerink" w:date="2014-09-22T16:33:00Z" w:initials="CHJ">
    <w:p w14:paraId="213D3E4F" w14:textId="16BC8025" w:rsidR="00BD0A5D" w:rsidRDefault="00BD0A5D">
      <w:pPr>
        <w:pStyle w:val="CommentText"/>
      </w:pPr>
      <w:r>
        <w:rPr>
          <w:rStyle w:val="CommentReference"/>
        </w:rPr>
        <w:annotationRef/>
      </w:r>
      <w:r>
        <w:t>Rethink fig</w:t>
      </w:r>
    </w:p>
    <w:p w14:paraId="38C272D7" w14:textId="77777777" w:rsidR="00BD0A5D" w:rsidRDefault="00BD0A5D">
      <w:pPr>
        <w:pStyle w:val="CommentText"/>
      </w:pPr>
    </w:p>
  </w:comment>
  <w:comment w:id="43" w:author="C.H.J. Hartgerink" w:date="2014-09-22T16:34:00Z" w:initials="CHJ">
    <w:p w14:paraId="425A5D2E" w14:textId="5CC29E05" w:rsidR="00BD0A5D" w:rsidRDefault="00BD0A5D">
      <w:pPr>
        <w:pStyle w:val="CommentText"/>
      </w:pPr>
      <w:r>
        <w:rPr>
          <w:rStyle w:val="CommentReference"/>
        </w:rPr>
        <w:annotationRef/>
      </w:r>
      <w:r>
        <w:t>Make 2.2*10^-16 look better.</w:t>
      </w:r>
    </w:p>
    <w:p w14:paraId="32ED82E0" w14:textId="77777777" w:rsidR="00BD0A5D" w:rsidRDefault="00BD0A5D">
      <w:pPr>
        <w:pStyle w:val="CommentText"/>
      </w:pPr>
    </w:p>
    <w:p w14:paraId="49829C3B" w14:textId="45EDFAB4" w:rsidR="00BD0A5D" w:rsidRDefault="00BD0A5D">
      <w:pPr>
        <w:pStyle w:val="CommentText"/>
      </w:pPr>
      <w:r>
        <w:t>Adjust the figs to look nicer</w:t>
      </w:r>
    </w:p>
  </w:comment>
  <w:comment w:id="44" w:author="C.H.J. Hartgerink" w:date="2014-09-17T12:29:00Z" w:initials="CHJ">
    <w:p w14:paraId="7204DF2A" w14:textId="7302987C" w:rsidR="00BD0A5D" w:rsidRDefault="00BD0A5D">
      <w:pPr>
        <w:pStyle w:val="CommentText"/>
      </w:pPr>
      <w:r>
        <w:rPr>
          <w:rStyle w:val="CommentReference"/>
        </w:rPr>
        <w:annotationRef/>
      </w:r>
      <w:r>
        <w:t>Gut this image, replace with Fisher results proportion p/year?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090D3C31" w15:done="0"/>
  <w15:commentEx w15:paraId="358ED4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98969A" w14:textId="77777777" w:rsidR="007D3C6C" w:rsidRDefault="007D3C6C" w:rsidP="00B36576">
      <w:r>
        <w:separator/>
      </w:r>
    </w:p>
  </w:endnote>
  <w:endnote w:type="continuationSeparator" w:id="0">
    <w:p w14:paraId="36A66517" w14:textId="77777777" w:rsidR="007D3C6C" w:rsidRDefault="007D3C6C" w:rsidP="00B36576">
      <w:r>
        <w:continuationSeparator/>
      </w:r>
    </w:p>
  </w:endnote>
  <w:endnote w:type="continuationNotice" w:id="1">
    <w:p w14:paraId="75E60B32" w14:textId="77777777" w:rsidR="007D3C6C" w:rsidRDefault="007D3C6C"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7FD059" w14:textId="77777777" w:rsidR="007D3C6C" w:rsidRDefault="007D3C6C" w:rsidP="00B36576">
      <w:r>
        <w:separator/>
      </w:r>
    </w:p>
  </w:footnote>
  <w:footnote w:type="continuationSeparator" w:id="0">
    <w:p w14:paraId="1B0BB062" w14:textId="77777777" w:rsidR="007D3C6C" w:rsidRDefault="007D3C6C" w:rsidP="00B36576">
      <w:r>
        <w:continuationSeparator/>
      </w:r>
    </w:p>
  </w:footnote>
  <w:footnote w:type="continuationNotice" w:id="1">
    <w:p w14:paraId="351F11EB" w14:textId="77777777" w:rsidR="007D3C6C" w:rsidRDefault="007D3C6C" w:rsidP="00B3657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9FF8D1" w14:textId="77777777" w:rsidR="00BD0A5D" w:rsidRPr="00F0642F" w:rsidRDefault="00BD0A5D" w:rsidP="00B36576">
    <w:pPr>
      <w:pStyle w:val="Header"/>
    </w:pPr>
    <w:r>
      <w:t>TOO GOOD TO BE FALSE</w:t>
    </w:r>
    <w:r>
      <w:tab/>
    </w:r>
    <w:r>
      <w:tab/>
    </w:r>
    <w:r>
      <w:fldChar w:fldCharType="begin"/>
    </w:r>
    <w:r>
      <w:instrText xml:space="preserve"> PAGE  \* Arabic  \* MERGEFORMAT </w:instrText>
    </w:r>
    <w:r>
      <w:fldChar w:fldCharType="separate"/>
    </w:r>
    <w:r w:rsidR="00233803">
      <w:rPr>
        <w:noProof/>
      </w:rPr>
      <w:t>12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504926"/>
      <w:docPartObj>
        <w:docPartGallery w:val="Page Numbers (Top of Page)"/>
        <w:docPartUnique/>
      </w:docPartObj>
    </w:sdtPr>
    <w:sdtEndPr>
      <w:rPr>
        <w:noProof/>
      </w:rPr>
    </w:sdtEndPr>
    <w:sdtContent>
      <w:p w14:paraId="09C4CB4C" w14:textId="33FC0D1D" w:rsidR="00BD0A5D" w:rsidRPr="00D00734" w:rsidRDefault="00BD0A5D" w:rsidP="00381A91">
        <w:pPr>
          <w:pStyle w:val="Header"/>
        </w:pPr>
        <w:r>
          <w:t>Running head: TOO GOOD TO BE FALSE</w:t>
        </w:r>
        <w:r>
          <w:tab/>
        </w:r>
        <w:r>
          <w:tab/>
        </w:r>
        <w:r>
          <w:fldChar w:fldCharType="begin"/>
        </w:r>
        <w:r w:rsidRPr="00381A91">
          <w:instrText xml:space="preserve"> PAGE   \* MERGEFORMAT </w:instrText>
        </w:r>
        <w:r>
          <w:fldChar w:fldCharType="separate"/>
        </w:r>
        <w:r w:rsidR="00233803">
          <w:rPr>
            <w:noProof/>
          </w:rPr>
          <w:t>33</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0A004F4B"/>
    <w:multiLevelType w:val="hybridMultilevel"/>
    <w:tmpl w:val="5A5A95E4"/>
    <w:lvl w:ilvl="0" w:tplc="0413000F">
      <w:start w:val="1"/>
      <w:numFmt w:val="decimal"/>
      <w:lvlText w:val="%1."/>
      <w:lvlJc w:val="left"/>
      <w:pPr>
        <w:ind w:left="1287" w:hanging="360"/>
      </w:pPr>
    </w:lvl>
    <w:lvl w:ilvl="1" w:tplc="04130019">
      <w:start w:val="1"/>
      <w:numFmt w:val="lowerLetter"/>
      <w:lvlText w:val="%2."/>
      <w:lvlJc w:val="left"/>
      <w:pPr>
        <w:ind w:left="2007" w:hanging="360"/>
      </w:pPr>
    </w:lvl>
    <w:lvl w:ilvl="2" w:tplc="0413001B">
      <w:start w:val="1"/>
      <w:numFmt w:val="lowerRoman"/>
      <w:lvlText w:val="%3."/>
      <w:lvlJc w:val="right"/>
      <w:pPr>
        <w:ind w:left="2727" w:hanging="180"/>
      </w:pPr>
    </w:lvl>
    <w:lvl w:ilvl="3" w:tplc="0413000F" w:tentative="1">
      <w:start w:val="1"/>
      <w:numFmt w:val="decimal"/>
      <w:lvlText w:val="%4."/>
      <w:lvlJc w:val="left"/>
      <w:pPr>
        <w:ind w:left="3447" w:hanging="360"/>
      </w:pPr>
    </w:lvl>
    <w:lvl w:ilvl="4" w:tplc="04130019" w:tentative="1">
      <w:start w:val="1"/>
      <w:numFmt w:val="lowerLetter"/>
      <w:lvlText w:val="%5."/>
      <w:lvlJc w:val="left"/>
      <w:pPr>
        <w:ind w:left="4167" w:hanging="360"/>
      </w:pPr>
    </w:lvl>
    <w:lvl w:ilvl="5" w:tplc="0413001B" w:tentative="1">
      <w:start w:val="1"/>
      <w:numFmt w:val="lowerRoman"/>
      <w:lvlText w:val="%6."/>
      <w:lvlJc w:val="right"/>
      <w:pPr>
        <w:ind w:left="4887" w:hanging="180"/>
      </w:pPr>
    </w:lvl>
    <w:lvl w:ilvl="6" w:tplc="0413000F" w:tentative="1">
      <w:start w:val="1"/>
      <w:numFmt w:val="decimal"/>
      <w:lvlText w:val="%7."/>
      <w:lvlJc w:val="left"/>
      <w:pPr>
        <w:ind w:left="5607" w:hanging="360"/>
      </w:pPr>
    </w:lvl>
    <w:lvl w:ilvl="7" w:tplc="04130019" w:tentative="1">
      <w:start w:val="1"/>
      <w:numFmt w:val="lowerLetter"/>
      <w:lvlText w:val="%8."/>
      <w:lvlJc w:val="left"/>
      <w:pPr>
        <w:ind w:left="6327" w:hanging="360"/>
      </w:pPr>
    </w:lvl>
    <w:lvl w:ilvl="8" w:tplc="0413001B" w:tentative="1">
      <w:start w:val="1"/>
      <w:numFmt w:val="lowerRoman"/>
      <w:lvlText w:val="%9."/>
      <w:lvlJc w:val="right"/>
      <w:pPr>
        <w:ind w:left="7047" w:hanging="180"/>
      </w:pPr>
    </w:lvl>
  </w:abstractNum>
  <w:abstractNum w:abstractNumId="2">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4BBF2183"/>
    <w:multiLevelType w:val="hybridMultilevel"/>
    <w:tmpl w:val="7B48EE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8">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0"/>
  </w:num>
  <w:num w:numId="2">
    <w:abstractNumId w:val="2"/>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7"/>
  </w:num>
  <w:num w:numId="7">
    <w:abstractNumId w:val="0"/>
  </w:num>
  <w:num w:numId="8">
    <w:abstractNumId w:val="3"/>
  </w:num>
  <w:num w:numId="9">
    <w:abstractNumId w:val="6"/>
  </w:num>
  <w:num w:numId="10">
    <w:abstractNumId w:val="9"/>
  </w:num>
  <w:num w:numId="11">
    <w:abstractNumId w:val="1"/>
  </w:num>
  <w:num w:numId="12">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4CFE"/>
    <w:rsid w:val="00000406"/>
    <w:rsid w:val="00000E31"/>
    <w:rsid w:val="000011C8"/>
    <w:rsid w:val="000022C5"/>
    <w:rsid w:val="0000251C"/>
    <w:rsid w:val="00002639"/>
    <w:rsid w:val="000033F6"/>
    <w:rsid w:val="000057C6"/>
    <w:rsid w:val="000101A2"/>
    <w:rsid w:val="00020EE7"/>
    <w:rsid w:val="00022296"/>
    <w:rsid w:val="0002229A"/>
    <w:rsid w:val="00023E98"/>
    <w:rsid w:val="0002490B"/>
    <w:rsid w:val="00027320"/>
    <w:rsid w:val="000274FF"/>
    <w:rsid w:val="000323D8"/>
    <w:rsid w:val="00032F0E"/>
    <w:rsid w:val="000349B7"/>
    <w:rsid w:val="00037260"/>
    <w:rsid w:val="00040C3D"/>
    <w:rsid w:val="00041191"/>
    <w:rsid w:val="000427B3"/>
    <w:rsid w:val="000518A4"/>
    <w:rsid w:val="0005344D"/>
    <w:rsid w:val="00054D02"/>
    <w:rsid w:val="000568DB"/>
    <w:rsid w:val="0005749C"/>
    <w:rsid w:val="00057AB8"/>
    <w:rsid w:val="00061387"/>
    <w:rsid w:val="000620E0"/>
    <w:rsid w:val="0006223C"/>
    <w:rsid w:val="00062DEE"/>
    <w:rsid w:val="00062F18"/>
    <w:rsid w:val="00063D05"/>
    <w:rsid w:val="000641F5"/>
    <w:rsid w:val="00064844"/>
    <w:rsid w:val="00064F03"/>
    <w:rsid w:val="00065D07"/>
    <w:rsid w:val="00071362"/>
    <w:rsid w:val="000719B0"/>
    <w:rsid w:val="000720A5"/>
    <w:rsid w:val="00073A31"/>
    <w:rsid w:val="00074133"/>
    <w:rsid w:val="00076BE7"/>
    <w:rsid w:val="000777D0"/>
    <w:rsid w:val="00077892"/>
    <w:rsid w:val="000820B9"/>
    <w:rsid w:val="00085F1E"/>
    <w:rsid w:val="00087315"/>
    <w:rsid w:val="00090AD9"/>
    <w:rsid w:val="000913A2"/>
    <w:rsid w:val="00091580"/>
    <w:rsid w:val="00091782"/>
    <w:rsid w:val="00091C64"/>
    <w:rsid w:val="000927F9"/>
    <w:rsid w:val="00092F63"/>
    <w:rsid w:val="000943AE"/>
    <w:rsid w:val="00096D94"/>
    <w:rsid w:val="00096DB4"/>
    <w:rsid w:val="00097538"/>
    <w:rsid w:val="000A029C"/>
    <w:rsid w:val="000A2A83"/>
    <w:rsid w:val="000A2C3A"/>
    <w:rsid w:val="000A322E"/>
    <w:rsid w:val="000A392E"/>
    <w:rsid w:val="000A3E0A"/>
    <w:rsid w:val="000A40A1"/>
    <w:rsid w:val="000A446D"/>
    <w:rsid w:val="000A52D8"/>
    <w:rsid w:val="000A6576"/>
    <w:rsid w:val="000B0D6B"/>
    <w:rsid w:val="000B19DD"/>
    <w:rsid w:val="000B23C8"/>
    <w:rsid w:val="000B339E"/>
    <w:rsid w:val="000B3478"/>
    <w:rsid w:val="000B56A3"/>
    <w:rsid w:val="000B617E"/>
    <w:rsid w:val="000B6D8A"/>
    <w:rsid w:val="000B7713"/>
    <w:rsid w:val="000B78C4"/>
    <w:rsid w:val="000B7E5B"/>
    <w:rsid w:val="000C3228"/>
    <w:rsid w:val="000C3870"/>
    <w:rsid w:val="000C3C53"/>
    <w:rsid w:val="000C4F97"/>
    <w:rsid w:val="000C6B20"/>
    <w:rsid w:val="000C7168"/>
    <w:rsid w:val="000D0F0E"/>
    <w:rsid w:val="000D29AB"/>
    <w:rsid w:val="000D3413"/>
    <w:rsid w:val="000D45FE"/>
    <w:rsid w:val="000D48AC"/>
    <w:rsid w:val="000D567C"/>
    <w:rsid w:val="000D5DCF"/>
    <w:rsid w:val="000E035D"/>
    <w:rsid w:val="000E17DF"/>
    <w:rsid w:val="000E2487"/>
    <w:rsid w:val="000E2A1E"/>
    <w:rsid w:val="000E3E15"/>
    <w:rsid w:val="000E4058"/>
    <w:rsid w:val="000E5CA5"/>
    <w:rsid w:val="000E745B"/>
    <w:rsid w:val="000F25DE"/>
    <w:rsid w:val="000F2E53"/>
    <w:rsid w:val="000F2F12"/>
    <w:rsid w:val="000F346C"/>
    <w:rsid w:val="000F425D"/>
    <w:rsid w:val="00100681"/>
    <w:rsid w:val="00100B00"/>
    <w:rsid w:val="001012EA"/>
    <w:rsid w:val="00105EA9"/>
    <w:rsid w:val="00105F57"/>
    <w:rsid w:val="00112D52"/>
    <w:rsid w:val="00113EB9"/>
    <w:rsid w:val="00114AE2"/>
    <w:rsid w:val="00114C3A"/>
    <w:rsid w:val="0011653B"/>
    <w:rsid w:val="00117BAE"/>
    <w:rsid w:val="001210DD"/>
    <w:rsid w:val="00122BFC"/>
    <w:rsid w:val="0012326E"/>
    <w:rsid w:val="00124F18"/>
    <w:rsid w:val="00124F24"/>
    <w:rsid w:val="00126E31"/>
    <w:rsid w:val="00126E53"/>
    <w:rsid w:val="001322BA"/>
    <w:rsid w:val="00132ACC"/>
    <w:rsid w:val="0013406A"/>
    <w:rsid w:val="001350A3"/>
    <w:rsid w:val="0013549A"/>
    <w:rsid w:val="001375E7"/>
    <w:rsid w:val="00137E9F"/>
    <w:rsid w:val="0014035F"/>
    <w:rsid w:val="001418E4"/>
    <w:rsid w:val="0014446A"/>
    <w:rsid w:val="00144958"/>
    <w:rsid w:val="00147AAA"/>
    <w:rsid w:val="00151AC4"/>
    <w:rsid w:val="00152286"/>
    <w:rsid w:val="0015620F"/>
    <w:rsid w:val="001567C1"/>
    <w:rsid w:val="001602E6"/>
    <w:rsid w:val="0016069B"/>
    <w:rsid w:val="00160D0A"/>
    <w:rsid w:val="00161878"/>
    <w:rsid w:val="00163F71"/>
    <w:rsid w:val="001648BB"/>
    <w:rsid w:val="001655AF"/>
    <w:rsid w:val="00167784"/>
    <w:rsid w:val="001714A3"/>
    <w:rsid w:val="0018274D"/>
    <w:rsid w:val="00182F52"/>
    <w:rsid w:val="00183377"/>
    <w:rsid w:val="00183CD5"/>
    <w:rsid w:val="00183D49"/>
    <w:rsid w:val="001846A4"/>
    <w:rsid w:val="001854C5"/>
    <w:rsid w:val="00185DC9"/>
    <w:rsid w:val="001865B3"/>
    <w:rsid w:val="00186B04"/>
    <w:rsid w:val="00187AAE"/>
    <w:rsid w:val="0019058B"/>
    <w:rsid w:val="00190DD8"/>
    <w:rsid w:val="00191792"/>
    <w:rsid w:val="00191A8D"/>
    <w:rsid w:val="00192889"/>
    <w:rsid w:val="0019382B"/>
    <w:rsid w:val="0019430F"/>
    <w:rsid w:val="00194B3E"/>
    <w:rsid w:val="001955B4"/>
    <w:rsid w:val="0019630F"/>
    <w:rsid w:val="001965D3"/>
    <w:rsid w:val="00196C42"/>
    <w:rsid w:val="00197974"/>
    <w:rsid w:val="001A04E8"/>
    <w:rsid w:val="001A3149"/>
    <w:rsid w:val="001A5FC2"/>
    <w:rsid w:val="001A79EF"/>
    <w:rsid w:val="001B0DC6"/>
    <w:rsid w:val="001B28D4"/>
    <w:rsid w:val="001B3861"/>
    <w:rsid w:val="001B466F"/>
    <w:rsid w:val="001B79F0"/>
    <w:rsid w:val="001C024D"/>
    <w:rsid w:val="001C29F2"/>
    <w:rsid w:val="001C4F48"/>
    <w:rsid w:val="001C588B"/>
    <w:rsid w:val="001C5F67"/>
    <w:rsid w:val="001C671C"/>
    <w:rsid w:val="001D0AE5"/>
    <w:rsid w:val="001D2C1A"/>
    <w:rsid w:val="001D346E"/>
    <w:rsid w:val="001D4032"/>
    <w:rsid w:val="001D4817"/>
    <w:rsid w:val="001D5560"/>
    <w:rsid w:val="001E0783"/>
    <w:rsid w:val="001E0E0F"/>
    <w:rsid w:val="001E191B"/>
    <w:rsid w:val="001E1C74"/>
    <w:rsid w:val="001E2097"/>
    <w:rsid w:val="001E2491"/>
    <w:rsid w:val="001E378E"/>
    <w:rsid w:val="001E4933"/>
    <w:rsid w:val="001E5664"/>
    <w:rsid w:val="001E586A"/>
    <w:rsid w:val="001E65B9"/>
    <w:rsid w:val="001E7121"/>
    <w:rsid w:val="001F0DA9"/>
    <w:rsid w:val="001F1630"/>
    <w:rsid w:val="001F2B2E"/>
    <w:rsid w:val="001F3274"/>
    <w:rsid w:val="001F4182"/>
    <w:rsid w:val="001F440F"/>
    <w:rsid w:val="001F48BE"/>
    <w:rsid w:val="001F5713"/>
    <w:rsid w:val="001F789E"/>
    <w:rsid w:val="00201603"/>
    <w:rsid w:val="00202BD1"/>
    <w:rsid w:val="002052C9"/>
    <w:rsid w:val="00205A5D"/>
    <w:rsid w:val="00206570"/>
    <w:rsid w:val="002073FB"/>
    <w:rsid w:val="00207669"/>
    <w:rsid w:val="00211416"/>
    <w:rsid w:val="002119D5"/>
    <w:rsid w:val="00211E0B"/>
    <w:rsid w:val="00212B83"/>
    <w:rsid w:val="00213024"/>
    <w:rsid w:val="002149F1"/>
    <w:rsid w:val="00215399"/>
    <w:rsid w:val="00217BC6"/>
    <w:rsid w:val="002212C7"/>
    <w:rsid w:val="00221694"/>
    <w:rsid w:val="00222973"/>
    <w:rsid w:val="00223070"/>
    <w:rsid w:val="002236EB"/>
    <w:rsid w:val="00224221"/>
    <w:rsid w:val="00224364"/>
    <w:rsid w:val="00224394"/>
    <w:rsid w:val="00224D6B"/>
    <w:rsid w:val="0022538A"/>
    <w:rsid w:val="00225750"/>
    <w:rsid w:val="00227F91"/>
    <w:rsid w:val="0023032C"/>
    <w:rsid w:val="002314BF"/>
    <w:rsid w:val="00232392"/>
    <w:rsid w:val="00233803"/>
    <w:rsid w:val="00234FA7"/>
    <w:rsid w:val="00236040"/>
    <w:rsid w:val="00237F9C"/>
    <w:rsid w:val="00240572"/>
    <w:rsid w:val="00240682"/>
    <w:rsid w:val="00240911"/>
    <w:rsid w:val="002416CC"/>
    <w:rsid w:val="00241FCD"/>
    <w:rsid w:val="00242A80"/>
    <w:rsid w:val="00243114"/>
    <w:rsid w:val="0024317C"/>
    <w:rsid w:val="002460A4"/>
    <w:rsid w:val="002465D5"/>
    <w:rsid w:val="00247011"/>
    <w:rsid w:val="00247676"/>
    <w:rsid w:val="0024770B"/>
    <w:rsid w:val="00247770"/>
    <w:rsid w:val="00250D1B"/>
    <w:rsid w:val="00254531"/>
    <w:rsid w:val="00254D68"/>
    <w:rsid w:val="002566F7"/>
    <w:rsid w:val="00257B7C"/>
    <w:rsid w:val="00260593"/>
    <w:rsid w:val="002617F0"/>
    <w:rsid w:val="00263268"/>
    <w:rsid w:val="00263981"/>
    <w:rsid w:val="00264428"/>
    <w:rsid w:val="00264E2C"/>
    <w:rsid w:val="0026657A"/>
    <w:rsid w:val="0026727E"/>
    <w:rsid w:val="0026739E"/>
    <w:rsid w:val="00267F0B"/>
    <w:rsid w:val="0027018D"/>
    <w:rsid w:val="00270ACD"/>
    <w:rsid w:val="00273D91"/>
    <w:rsid w:val="00275E1D"/>
    <w:rsid w:val="0027630B"/>
    <w:rsid w:val="00276591"/>
    <w:rsid w:val="00277B38"/>
    <w:rsid w:val="00281551"/>
    <w:rsid w:val="0028365D"/>
    <w:rsid w:val="0028623A"/>
    <w:rsid w:val="00290B71"/>
    <w:rsid w:val="00291158"/>
    <w:rsid w:val="0029465E"/>
    <w:rsid w:val="00294702"/>
    <w:rsid w:val="0029473B"/>
    <w:rsid w:val="002964CC"/>
    <w:rsid w:val="002A1FC4"/>
    <w:rsid w:val="002A222F"/>
    <w:rsid w:val="002A2271"/>
    <w:rsid w:val="002A2784"/>
    <w:rsid w:val="002A2B46"/>
    <w:rsid w:val="002A7FB9"/>
    <w:rsid w:val="002B023D"/>
    <w:rsid w:val="002B1956"/>
    <w:rsid w:val="002B21A4"/>
    <w:rsid w:val="002B2400"/>
    <w:rsid w:val="002B3765"/>
    <w:rsid w:val="002B38EB"/>
    <w:rsid w:val="002B5512"/>
    <w:rsid w:val="002B5650"/>
    <w:rsid w:val="002B57C2"/>
    <w:rsid w:val="002B6437"/>
    <w:rsid w:val="002C0039"/>
    <w:rsid w:val="002C133F"/>
    <w:rsid w:val="002C15B8"/>
    <w:rsid w:val="002C1995"/>
    <w:rsid w:val="002C30DE"/>
    <w:rsid w:val="002C5F1F"/>
    <w:rsid w:val="002C6196"/>
    <w:rsid w:val="002C66D4"/>
    <w:rsid w:val="002C7D12"/>
    <w:rsid w:val="002D6C48"/>
    <w:rsid w:val="002D75DE"/>
    <w:rsid w:val="002E0134"/>
    <w:rsid w:val="002E0503"/>
    <w:rsid w:val="002E3BCE"/>
    <w:rsid w:val="002E5D53"/>
    <w:rsid w:val="002E5FAD"/>
    <w:rsid w:val="002E683D"/>
    <w:rsid w:val="002E736B"/>
    <w:rsid w:val="002F1CCC"/>
    <w:rsid w:val="002F1FCA"/>
    <w:rsid w:val="002F2637"/>
    <w:rsid w:val="002F34AB"/>
    <w:rsid w:val="002F3521"/>
    <w:rsid w:val="002F3832"/>
    <w:rsid w:val="002F45C3"/>
    <w:rsid w:val="002F6511"/>
    <w:rsid w:val="00303E4B"/>
    <w:rsid w:val="00306070"/>
    <w:rsid w:val="003060AA"/>
    <w:rsid w:val="00312A60"/>
    <w:rsid w:val="00314D78"/>
    <w:rsid w:val="00315542"/>
    <w:rsid w:val="00317444"/>
    <w:rsid w:val="003239CB"/>
    <w:rsid w:val="003240FB"/>
    <w:rsid w:val="00325BC1"/>
    <w:rsid w:val="00326AFD"/>
    <w:rsid w:val="00330272"/>
    <w:rsid w:val="00330E31"/>
    <w:rsid w:val="00331BD2"/>
    <w:rsid w:val="00337798"/>
    <w:rsid w:val="003407F3"/>
    <w:rsid w:val="003462DD"/>
    <w:rsid w:val="00354454"/>
    <w:rsid w:val="003549BA"/>
    <w:rsid w:val="003552A9"/>
    <w:rsid w:val="00357D2A"/>
    <w:rsid w:val="003610A5"/>
    <w:rsid w:val="00361456"/>
    <w:rsid w:val="003623B0"/>
    <w:rsid w:val="003658FB"/>
    <w:rsid w:val="00365E0F"/>
    <w:rsid w:val="00367E01"/>
    <w:rsid w:val="00367EDC"/>
    <w:rsid w:val="00370FB0"/>
    <w:rsid w:val="0037237B"/>
    <w:rsid w:val="003724CD"/>
    <w:rsid w:val="00376405"/>
    <w:rsid w:val="00376C4D"/>
    <w:rsid w:val="00377657"/>
    <w:rsid w:val="003805CE"/>
    <w:rsid w:val="00380D16"/>
    <w:rsid w:val="00381A91"/>
    <w:rsid w:val="00382E41"/>
    <w:rsid w:val="003832B1"/>
    <w:rsid w:val="00383B2B"/>
    <w:rsid w:val="0038523F"/>
    <w:rsid w:val="00385951"/>
    <w:rsid w:val="00385BE6"/>
    <w:rsid w:val="00392151"/>
    <w:rsid w:val="00392312"/>
    <w:rsid w:val="00392971"/>
    <w:rsid w:val="00393098"/>
    <w:rsid w:val="003932E0"/>
    <w:rsid w:val="003934E0"/>
    <w:rsid w:val="003940DD"/>
    <w:rsid w:val="00394147"/>
    <w:rsid w:val="00394152"/>
    <w:rsid w:val="00395F8B"/>
    <w:rsid w:val="00397292"/>
    <w:rsid w:val="003973B4"/>
    <w:rsid w:val="003A3647"/>
    <w:rsid w:val="003A3F16"/>
    <w:rsid w:val="003A5E7C"/>
    <w:rsid w:val="003A61E3"/>
    <w:rsid w:val="003A6A1D"/>
    <w:rsid w:val="003A72BF"/>
    <w:rsid w:val="003B0000"/>
    <w:rsid w:val="003B00AF"/>
    <w:rsid w:val="003B0ABB"/>
    <w:rsid w:val="003B0B76"/>
    <w:rsid w:val="003B2A0E"/>
    <w:rsid w:val="003B39AE"/>
    <w:rsid w:val="003B3E49"/>
    <w:rsid w:val="003B4C34"/>
    <w:rsid w:val="003B641C"/>
    <w:rsid w:val="003B7915"/>
    <w:rsid w:val="003C40B9"/>
    <w:rsid w:val="003C5936"/>
    <w:rsid w:val="003D06B1"/>
    <w:rsid w:val="003D68C5"/>
    <w:rsid w:val="003D75FE"/>
    <w:rsid w:val="003E0C8D"/>
    <w:rsid w:val="003E12EE"/>
    <w:rsid w:val="003E183E"/>
    <w:rsid w:val="003E4D63"/>
    <w:rsid w:val="003E4FC8"/>
    <w:rsid w:val="003E5522"/>
    <w:rsid w:val="003E6F67"/>
    <w:rsid w:val="003F0652"/>
    <w:rsid w:val="003F12F5"/>
    <w:rsid w:val="003F31C4"/>
    <w:rsid w:val="003F41DA"/>
    <w:rsid w:val="003F4454"/>
    <w:rsid w:val="003F4672"/>
    <w:rsid w:val="003F57E5"/>
    <w:rsid w:val="004009DA"/>
    <w:rsid w:val="00400B9E"/>
    <w:rsid w:val="004037FB"/>
    <w:rsid w:val="0040505A"/>
    <w:rsid w:val="00410521"/>
    <w:rsid w:val="00412FE4"/>
    <w:rsid w:val="004138DC"/>
    <w:rsid w:val="00414BD1"/>
    <w:rsid w:val="00415BA4"/>
    <w:rsid w:val="00415C7D"/>
    <w:rsid w:val="00415E16"/>
    <w:rsid w:val="00416049"/>
    <w:rsid w:val="0041752E"/>
    <w:rsid w:val="00417E83"/>
    <w:rsid w:val="00421019"/>
    <w:rsid w:val="00422AB8"/>
    <w:rsid w:val="004242C7"/>
    <w:rsid w:val="004248DC"/>
    <w:rsid w:val="004254B1"/>
    <w:rsid w:val="00427DDF"/>
    <w:rsid w:val="00430978"/>
    <w:rsid w:val="00431F68"/>
    <w:rsid w:val="004327DB"/>
    <w:rsid w:val="0043364E"/>
    <w:rsid w:val="004338D3"/>
    <w:rsid w:val="00433A6C"/>
    <w:rsid w:val="00433AB3"/>
    <w:rsid w:val="0043455D"/>
    <w:rsid w:val="00434648"/>
    <w:rsid w:val="00435B7F"/>
    <w:rsid w:val="004367CE"/>
    <w:rsid w:val="00436E03"/>
    <w:rsid w:val="00437480"/>
    <w:rsid w:val="004405DF"/>
    <w:rsid w:val="004423EC"/>
    <w:rsid w:val="00444B4D"/>
    <w:rsid w:val="00445E9E"/>
    <w:rsid w:val="00445EC4"/>
    <w:rsid w:val="00446C7F"/>
    <w:rsid w:val="00451004"/>
    <w:rsid w:val="00452B53"/>
    <w:rsid w:val="00453378"/>
    <w:rsid w:val="00454322"/>
    <w:rsid w:val="00455A48"/>
    <w:rsid w:val="004602E5"/>
    <w:rsid w:val="004607D6"/>
    <w:rsid w:val="00460E23"/>
    <w:rsid w:val="00461A1F"/>
    <w:rsid w:val="004626C1"/>
    <w:rsid w:val="00463431"/>
    <w:rsid w:val="00463D1F"/>
    <w:rsid w:val="00463E57"/>
    <w:rsid w:val="00463EE5"/>
    <w:rsid w:val="00464754"/>
    <w:rsid w:val="00465408"/>
    <w:rsid w:val="00467F71"/>
    <w:rsid w:val="00471342"/>
    <w:rsid w:val="00473A41"/>
    <w:rsid w:val="004745AA"/>
    <w:rsid w:val="00474C07"/>
    <w:rsid w:val="0047517A"/>
    <w:rsid w:val="00475450"/>
    <w:rsid w:val="00475ED0"/>
    <w:rsid w:val="004768B8"/>
    <w:rsid w:val="00483CE1"/>
    <w:rsid w:val="004900A9"/>
    <w:rsid w:val="00490BA0"/>
    <w:rsid w:val="004927D1"/>
    <w:rsid w:val="004927DE"/>
    <w:rsid w:val="00493077"/>
    <w:rsid w:val="00495173"/>
    <w:rsid w:val="004A0162"/>
    <w:rsid w:val="004A031E"/>
    <w:rsid w:val="004A2AA5"/>
    <w:rsid w:val="004A4F7A"/>
    <w:rsid w:val="004A5234"/>
    <w:rsid w:val="004A5412"/>
    <w:rsid w:val="004A6B7E"/>
    <w:rsid w:val="004B0BC6"/>
    <w:rsid w:val="004B0C4A"/>
    <w:rsid w:val="004B4AB2"/>
    <w:rsid w:val="004B53FA"/>
    <w:rsid w:val="004B59C1"/>
    <w:rsid w:val="004B5D9B"/>
    <w:rsid w:val="004B5F89"/>
    <w:rsid w:val="004B646B"/>
    <w:rsid w:val="004B6721"/>
    <w:rsid w:val="004B7C14"/>
    <w:rsid w:val="004C094A"/>
    <w:rsid w:val="004C1F9C"/>
    <w:rsid w:val="004C5B7C"/>
    <w:rsid w:val="004C752A"/>
    <w:rsid w:val="004C7732"/>
    <w:rsid w:val="004C7893"/>
    <w:rsid w:val="004C7AA1"/>
    <w:rsid w:val="004D3DB9"/>
    <w:rsid w:val="004D4AEA"/>
    <w:rsid w:val="004D5C10"/>
    <w:rsid w:val="004D7E0A"/>
    <w:rsid w:val="004E07C1"/>
    <w:rsid w:val="004E0CB3"/>
    <w:rsid w:val="004E0FDA"/>
    <w:rsid w:val="004E4133"/>
    <w:rsid w:val="004E4453"/>
    <w:rsid w:val="004E48AB"/>
    <w:rsid w:val="004E4A0E"/>
    <w:rsid w:val="004E4C69"/>
    <w:rsid w:val="004E6F6E"/>
    <w:rsid w:val="004E79E7"/>
    <w:rsid w:val="004F17F0"/>
    <w:rsid w:val="004F2D9F"/>
    <w:rsid w:val="004F2E51"/>
    <w:rsid w:val="004F3FA2"/>
    <w:rsid w:val="004F4EF9"/>
    <w:rsid w:val="004F553C"/>
    <w:rsid w:val="004F619F"/>
    <w:rsid w:val="004F622E"/>
    <w:rsid w:val="004F7B49"/>
    <w:rsid w:val="00500170"/>
    <w:rsid w:val="0050039B"/>
    <w:rsid w:val="0050369D"/>
    <w:rsid w:val="00504454"/>
    <w:rsid w:val="00506482"/>
    <w:rsid w:val="00510275"/>
    <w:rsid w:val="00511C06"/>
    <w:rsid w:val="0051319D"/>
    <w:rsid w:val="005138D8"/>
    <w:rsid w:val="00514CC9"/>
    <w:rsid w:val="00514F03"/>
    <w:rsid w:val="00515D9F"/>
    <w:rsid w:val="005166BD"/>
    <w:rsid w:val="00516A52"/>
    <w:rsid w:val="00517C68"/>
    <w:rsid w:val="005203CE"/>
    <w:rsid w:val="0052083E"/>
    <w:rsid w:val="0052483B"/>
    <w:rsid w:val="00525689"/>
    <w:rsid w:val="005256BB"/>
    <w:rsid w:val="00526220"/>
    <w:rsid w:val="00526BDC"/>
    <w:rsid w:val="00526E6F"/>
    <w:rsid w:val="00527402"/>
    <w:rsid w:val="00527E35"/>
    <w:rsid w:val="00527E5D"/>
    <w:rsid w:val="00530128"/>
    <w:rsid w:val="00531DEC"/>
    <w:rsid w:val="00532287"/>
    <w:rsid w:val="005327E8"/>
    <w:rsid w:val="00532CA1"/>
    <w:rsid w:val="00532DB0"/>
    <w:rsid w:val="005372E6"/>
    <w:rsid w:val="00540D56"/>
    <w:rsid w:val="00541470"/>
    <w:rsid w:val="00541E4A"/>
    <w:rsid w:val="005434E4"/>
    <w:rsid w:val="0054392D"/>
    <w:rsid w:val="005444BD"/>
    <w:rsid w:val="005444D4"/>
    <w:rsid w:val="005446DB"/>
    <w:rsid w:val="00545315"/>
    <w:rsid w:val="0054564F"/>
    <w:rsid w:val="00545670"/>
    <w:rsid w:val="00546280"/>
    <w:rsid w:val="0054629A"/>
    <w:rsid w:val="005544E3"/>
    <w:rsid w:val="00555715"/>
    <w:rsid w:val="00556363"/>
    <w:rsid w:val="00557361"/>
    <w:rsid w:val="005620EB"/>
    <w:rsid w:val="00562475"/>
    <w:rsid w:val="00562E3B"/>
    <w:rsid w:val="005636DC"/>
    <w:rsid w:val="0056505D"/>
    <w:rsid w:val="00566F72"/>
    <w:rsid w:val="00570BB7"/>
    <w:rsid w:val="00572940"/>
    <w:rsid w:val="00572C40"/>
    <w:rsid w:val="00573371"/>
    <w:rsid w:val="0057388D"/>
    <w:rsid w:val="00575917"/>
    <w:rsid w:val="005768DC"/>
    <w:rsid w:val="005774A8"/>
    <w:rsid w:val="00581E17"/>
    <w:rsid w:val="00582450"/>
    <w:rsid w:val="005839DA"/>
    <w:rsid w:val="00583B6C"/>
    <w:rsid w:val="00585E97"/>
    <w:rsid w:val="005874BC"/>
    <w:rsid w:val="005877DC"/>
    <w:rsid w:val="00587F54"/>
    <w:rsid w:val="005925EE"/>
    <w:rsid w:val="005927D7"/>
    <w:rsid w:val="00592E44"/>
    <w:rsid w:val="005936F4"/>
    <w:rsid w:val="00594680"/>
    <w:rsid w:val="005950DD"/>
    <w:rsid w:val="005953FB"/>
    <w:rsid w:val="0059583D"/>
    <w:rsid w:val="005A0B8F"/>
    <w:rsid w:val="005A108F"/>
    <w:rsid w:val="005A1BEB"/>
    <w:rsid w:val="005A1BFA"/>
    <w:rsid w:val="005A2C41"/>
    <w:rsid w:val="005A3AB2"/>
    <w:rsid w:val="005A3B07"/>
    <w:rsid w:val="005A48B1"/>
    <w:rsid w:val="005A5995"/>
    <w:rsid w:val="005A5E8C"/>
    <w:rsid w:val="005A6158"/>
    <w:rsid w:val="005A6725"/>
    <w:rsid w:val="005A73AA"/>
    <w:rsid w:val="005B03E8"/>
    <w:rsid w:val="005B0D3B"/>
    <w:rsid w:val="005B27CF"/>
    <w:rsid w:val="005B36ED"/>
    <w:rsid w:val="005B55E2"/>
    <w:rsid w:val="005B6424"/>
    <w:rsid w:val="005B642A"/>
    <w:rsid w:val="005B7793"/>
    <w:rsid w:val="005B7F8A"/>
    <w:rsid w:val="005C0366"/>
    <w:rsid w:val="005C1079"/>
    <w:rsid w:val="005C1B76"/>
    <w:rsid w:val="005C1C70"/>
    <w:rsid w:val="005C2133"/>
    <w:rsid w:val="005C259D"/>
    <w:rsid w:val="005C2617"/>
    <w:rsid w:val="005C3280"/>
    <w:rsid w:val="005C3510"/>
    <w:rsid w:val="005C413D"/>
    <w:rsid w:val="005C5521"/>
    <w:rsid w:val="005C5EB8"/>
    <w:rsid w:val="005C5FE2"/>
    <w:rsid w:val="005C702A"/>
    <w:rsid w:val="005D1268"/>
    <w:rsid w:val="005D198E"/>
    <w:rsid w:val="005D19B7"/>
    <w:rsid w:val="005D42E4"/>
    <w:rsid w:val="005D582B"/>
    <w:rsid w:val="005D59A2"/>
    <w:rsid w:val="005D663F"/>
    <w:rsid w:val="005D710A"/>
    <w:rsid w:val="005D7C67"/>
    <w:rsid w:val="005E17B6"/>
    <w:rsid w:val="005E238E"/>
    <w:rsid w:val="005E3A10"/>
    <w:rsid w:val="005E5530"/>
    <w:rsid w:val="005E6613"/>
    <w:rsid w:val="005E6A7C"/>
    <w:rsid w:val="005F042D"/>
    <w:rsid w:val="005F0490"/>
    <w:rsid w:val="005F050F"/>
    <w:rsid w:val="005F0627"/>
    <w:rsid w:val="005F1AE8"/>
    <w:rsid w:val="005F1F51"/>
    <w:rsid w:val="005F214A"/>
    <w:rsid w:val="005F34A9"/>
    <w:rsid w:val="005F3B04"/>
    <w:rsid w:val="005F44B5"/>
    <w:rsid w:val="005F4BAB"/>
    <w:rsid w:val="005F6872"/>
    <w:rsid w:val="00602A83"/>
    <w:rsid w:val="0060350F"/>
    <w:rsid w:val="00610BED"/>
    <w:rsid w:val="00610E02"/>
    <w:rsid w:val="00611AD3"/>
    <w:rsid w:val="00612377"/>
    <w:rsid w:val="006125FD"/>
    <w:rsid w:val="00612B33"/>
    <w:rsid w:val="006143F8"/>
    <w:rsid w:val="00617861"/>
    <w:rsid w:val="00617AE9"/>
    <w:rsid w:val="00617B42"/>
    <w:rsid w:val="00621017"/>
    <w:rsid w:val="0062168B"/>
    <w:rsid w:val="00621A85"/>
    <w:rsid w:val="0062302D"/>
    <w:rsid w:val="00627B10"/>
    <w:rsid w:val="00627EB3"/>
    <w:rsid w:val="00630165"/>
    <w:rsid w:val="0063488E"/>
    <w:rsid w:val="00642CEC"/>
    <w:rsid w:val="006430ED"/>
    <w:rsid w:val="0064448B"/>
    <w:rsid w:val="00644C48"/>
    <w:rsid w:val="0064647B"/>
    <w:rsid w:val="00646F79"/>
    <w:rsid w:val="0065014D"/>
    <w:rsid w:val="00650AC6"/>
    <w:rsid w:val="00650D4A"/>
    <w:rsid w:val="0065167E"/>
    <w:rsid w:val="00651A02"/>
    <w:rsid w:val="00652ED4"/>
    <w:rsid w:val="00653807"/>
    <w:rsid w:val="00657EF3"/>
    <w:rsid w:val="0066077C"/>
    <w:rsid w:val="00660B71"/>
    <w:rsid w:val="00661258"/>
    <w:rsid w:val="006633D1"/>
    <w:rsid w:val="00663C7C"/>
    <w:rsid w:val="006643A6"/>
    <w:rsid w:val="0066474E"/>
    <w:rsid w:val="00664D5D"/>
    <w:rsid w:val="00665EE8"/>
    <w:rsid w:val="0066636B"/>
    <w:rsid w:val="0066642F"/>
    <w:rsid w:val="0066669F"/>
    <w:rsid w:val="0066773D"/>
    <w:rsid w:val="006678FF"/>
    <w:rsid w:val="00670BC2"/>
    <w:rsid w:val="00672DE5"/>
    <w:rsid w:val="00674393"/>
    <w:rsid w:val="00674B96"/>
    <w:rsid w:val="00675422"/>
    <w:rsid w:val="00676598"/>
    <w:rsid w:val="00676F72"/>
    <w:rsid w:val="0067721F"/>
    <w:rsid w:val="006773B7"/>
    <w:rsid w:val="00680FF6"/>
    <w:rsid w:val="00682227"/>
    <w:rsid w:val="00682CEB"/>
    <w:rsid w:val="00683853"/>
    <w:rsid w:val="00684C01"/>
    <w:rsid w:val="006865EB"/>
    <w:rsid w:val="00686F37"/>
    <w:rsid w:val="00687147"/>
    <w:rsid w:val="006878DF"/>
    <w:rsid w:val="006906F1"/>
    <w:rsid w:val="006918E3"/>
    <w:rsid w:val="0069269F"/>
    <w:rsid w:val="00693BA4"/>
    <w:rsid w:val="0069405D"/>
    <w:rsid w:val="00694DED"/>
    <w:rsid w:val="006965ED"/>
    <w:rsid w:val="00697E1B"/>
    <w:rsid w:val="006A0E5A"/>
    <w:rsid w:val="006A2DA5"/>
    <w:rsid w:val="006A34AA"/>
    <w:rsid w:val="006B0067"/>
    <w:rsid w:val="006B1431"/>
    <w:rsid w:val="006B1459"/>
    <w:rsid w:val="006B1469"/>
    <w:rsid w:val="006B2AFE"/>
    <w:rsid w:val="006B306E"/>
    <w:rsid w:val="006B3E02"/>
    <w:rsid w:val="006B6788"/>
    <w:rsid w:val="006B7EF5"/>
    <w:rsid w:val="006C1ECF"/>
    <w:rsid w:val="006C2BC7"/>
    <w:rsid w:val="006C2C95"/>
    <w:rsid w:val="006C3913"/>
    <w:rsid w:val="006C581C"/>
    <w:rsid w:val="006C6EC8"/>
    <w:rsid w:val="006D11D0"/>
    <w:rsid w:val="006D15B6"/>
    <w:rsid w:val="006D1BA1"/>
    <w:rsid w:val="006D6FBC"/>
    <w:rsid w:val="006D7E25"/>
    <w:rsid w:val="006D7EF3"/>
    <w:rsid w:val="006E0B9E"/>
    <w:rsid w:val="006E2C0F"/>
    <w:rsid w:val="006E39B0"/>
    <w:rsid w:val="006E43A2"/>
    <w:rsid w:val="006E748B"/>
    <w:rsid w:val="006E7D5E"/>
    <w:rsid w:val="006F0A2E"/>
    <w:rsid w:val="006F0E63"/>
    <w:rsid w:val="006F1A9B"/>
    <w:rsid w:val="006F2E23"/>
    <w:rsid w:val="006F6310"/>
    <w:rsid w:val="006F67D4"/>
    <w:rsid w:val="00701968"/>
    <w:rsid w:val="007028AE"/>
    <w:rsid w:val="00703455"/>
    <w:rsid w:val="00703EF7"/>
    <w:rsid w:val="00706763"/>
    <w:rsid w:val="00707972"/>
    <w:rsid w:val="00710BFD"/>
    <w:rsid w:val="007156AF"/>
    <w:rsid w:val="00717193"/>
    <w:rsid w:val="0072056C"/>
    <w:rsid w:val="0072458C"/>
    <w:rsid w:val="00725795"/>
    <w:rsid w:val="00725C73"/>
    <w:rsid w:val="00725FE9"/>
    <w:rsid w:val="00726170"/>
    <w:rsid w:val="00726C49"/>
    <w:rsid w:val="00727104"/>
    <w:rsid w:val="007274F2"/>
    <w:rsid w:val="00727891"/>
    <w:rsid w:val="00727C7F"/>
    <w:rsid w:val="00730A42"/>
    <w:rsid w:val="00730D6E"/>
    <w:rsid w:val="00731189"/>
    <w:rsid w:val="007322FF"/>
    <w:rsid w:val="00733D9A"/>
    <w:rsid w:val="0073686F"/>
    <w:rsid w:val="00737921"/>
    <w:rsid w:val="00741158"/>
    <w:rsid w:val="00741833"/>
    <w:rsid w:val="00745D90"/>
    <w:rsid w:val="00750515"/>
    <w:rsid w:val="007506F8"/>
    <w:rsid w:val="0075215A"/>
    <w:rsid w:val="00752663"/>
    <w:rsid w:val="00752D29"/>
    <w:rsid w:val="00752E55"/>
    <w:rsid w:val="00753588"/>
    <w:rsid w:val="007548BD"/>
    <w:rsid w:val="007561F9"/>
    <w:rsid w:val="007567FA"/>
    <w:rsid w:val="0075696B"/>
    <w:rsid w:val="00756D1D"/>
    <w:rsid w:val="0076092C"/>
    <w:rsid w:val="00760A8B"/>
    <w:rsid w:val="00766796"/>
    <w:rsid w:val="00770B33"/>
    <w:rsid w:val="007718C8"/>
    <w:rsid w:val="00771AFC"/>
    <w:rsid w:val="00772C88"/>
    <w:rsid w:val="007758C1"/>
    <w:rsid w:val="00776768"/>
    <w:rsid w:val="00777149"/>
    <w:rsid w:val="00777E70"/>
    <w:rsid w:val="00780950"/>
    <w:rsid w:val="00783B34"/>
    <w:rsid w:val="00785BC6"/>
    <w:rsid w:val="0078723D"/>
    <w:rsid w:val="00787816"/>
    <w:rsid w:val="0079157F"/>
    <w:rsid w:val="00792D06"/>
    <w:rsid w:val="00793CAA"/>
    <w:rsid w:val="00794301"/>
    <w:rsid w:val="007966FF"/>
    <w:rsid w:val="007A0936"/>
    <w:rsid w:val="007A16A7"/>
    <w:rsid w:val="007A2503"/>
    <w:rsid w:val="007A4587"/>
    <w:rsid w:val="007A5987"/>
    <w:rsid w:val="007A5E21"/>
    <w:rsid w:val="007A6097"/>
    <w:rsid w:val="007B093D"/>
    <w:rsid w:val="007B114F"/>
    <w:rsid w:val="007B14BD"/>
    <w:rsid w:val="007B2146"/>
    <w:rsid w:val="007B32E9"/>
    <w:rsid w:val="007B385F"/>
    <w:rsid w:val="007B40EB"/>
    <w:rsid w:val="007B41A9"/>
    <w:rsid w:val="007B4501"/>
    <w:rsid w:val="007B60C8"/>
    <w:rsid w:val="007B6590"/>
    <w:rsid w:val="007C0D7A"/>
    <w:rsid w:val="007C0E4B"/>
    <w:rsid w:val="007C1D46"/>
    <w:rsid w:val="007C7464"/>
    <w:rsid w:val="007C7C1A"/>
    <w:rsid w:val="007D039E"/>
    <w:rsid w:val="007D0BB2"/>
    <w:rsid w:val="007D11A7"/>
    <w:rsid w:val="007D28B9"/>
    <w:rsid w:val="007D3BF7"/>
    <w:rsid w:val="007D3C6C"/>
    <w:rsid w:val="007D3CA1"/>
    <w:rsid w:val="007D48C7"/>
    <w:rsid w:val="007D4DA8"/>
    <w:rsid w:val="007D5663"/>
    <w:rsid w:val="007D5C97"/>
    <w:rsid w:val="007D762D"/>
    <w:rsid w:val="007D77B0"/>
    <w:rsid w:val="007D7907"/>
    <w:rsid w:val="007E1F5E"/>
    <w:rsid w:val="007E2B91"/>
    <w:rsid w:val="007E2FC4"/>
    <w:rsid w:val="007E434F"/>
    <w:rsid w:val="007E507D"/>
    <w:rsid w:val="007E54AC"/>
    <w:rsid w:val="007E7A95"/>
    <w:rsid w:val="007F24EB"/>
    <w:rsid w:val="007F49B3"/>
    <w:rsid w:val="007F5479"/>
    <w:rsid w:val="007F6714"/>
    <w:rsid w:val="00800F5A"/>
    <w:rsid w:val="008014CA"/>
    <w:rsid w:val="008026FB"/>
    <w:rsid w:val="00804E5B"/>
    <w:rsid w:val="008068CA"/>
    <w:rsid w:val="008072C2"/>
    <w:rsid w:val="00807648"/>
    <w:rsid w:val="008117F5"/>
    <w:rsid w:val="00811959"/>
    <w:rsid w:val="00813414"/>
    <w:rsid w:val="008161D2"/>
    <w:rsid w:val="00817693"/>
    <w:rsid w:val="00824345"/>
    <w:rsid w:val="00825093"/>
    <w:rsid w:val="00830EA5"/>
    <w:rsid w:val="00832121"/>
    <w:rsid w:val="008324C9"/>
    <w:rsid w:val="008355BE"/>
    <w:rsid w:val="0083584D"/>
    <w:rsid w:val="00837392"/>
    <w:rsid w:val="008375F9"/>
    <w:rsid w:val="00840520"/>
    <w:rsid w:val="00840FDD"/>
    <w:rsid w:val="00841EE2"/>
    <w:rsid w:val="0084448B"/>
    <w:rsid w:val="00844EFF"/>
    <w:rsid w:val="008455D4"/>
    <w:rsid w:val="0084564C"/>
    <w:rsid w:val="00847AB7"/>
    <w:rsid w:val="008501E8"/>
    <w:rsid w:val="00854B17"/>
    <w:rsid w:val="00857241"/>
    <w:rsid w:val="008607BA"/>
    <w:rsid w:val="008621D6"/>
    <w:rsid w:val="00862302"/>
    <w:rsid w:val="008624BA"/>
    <w:rsid w:val="00862817"/>
    <w:rsid w:val="00862F7B"/>
    <w:rsid w:val="0086399F"/>
    <w:rsid w:val="00864D47"/>
    <w:rsid w:val="00864E10"/>
    <w:rsid w:val="00865F12"/>
    <w:rsid w:val="00867550"/>
    <w:rsid w:val="00867B7D"/>
    <w:rsid w:val="00870677"/>
    <w:rsid w:val="00870BFA"/>
    <w:rsid w:val="00870ED4"/>
    <w:rsid w:val="00871643"/>
    <w:rsid w:val="00875E71"/>
    <w:rsid w:val="00876164"/>
    <w:rsid w:val="008807DD"/>
    <w:rsid w:val="00882F68"/>
    <w:rsid w:val="0088356C"/>
    <w:rsid w:val="00883D34"/>
    <w:rsid w:val="008841E6"/>
    <w:rsid w:val="008855C2"/>
    <w:rsid w:val="008859AA"/>
    <w:rsid w:val="00885C40"/>
    <w:rsid w:val="00886BC6"/>
    <w:rsid w:val="008871AE"/>
    <w:rsid w:val="00887A9E"/>
    <w:rsid w:val="00887DD5"/>
    <w:rsid w:val="00891E0E"/>
    <w:rsid w:val="008924CA"/>
    <w:rsid w:val="00892F56"/>
    <w:rsid w:val="00895338"/>
    <w:rsid w:val="008953AA"/>
    <w:rsid w:val="008A12DA"/>
    <w:rsid w:val="008A1604"/>
    <w:rsid w:val="008A1897"/>
    <w:rsid w:val="008A1F50"/>
    <w:rsid w:val="008A23AB"/>
    <w:rsid w:val="008A2F9B"/>
    <w:rsid w:val="008A3632"/>
    <w:rsid w:val="008A3A85"/>
    <w:rsid w:val="008A3D94"/>
    <w:rsid w:val="008A3F8F"/>
    <w:rsid w:val="008A4D32"/>
    <w:rsid w:val="008A57A1"/>
    <w:rsid w:val="008A6132"/>
    <w:rsid w:val="008A7920"/>
    <w:rsid w:val="008B0485"/>
    <w:rsid w:val="008B0A9A"/>
    <w:rsid w:val="008B10F7"/>
    <w:rsid w:val="008B38F7"/>
    <w:rsid w:val="008B69EF"/>
    <w:rsid w:val="008B7416"/>
    <w:rsid w:val="008C01FA"/>
    <w:rsid w:val="008C08DB"/>
    <w:rsid w:val="008C104D"/>
    <w:rsid w:val="008C1236"/>
    <w:rsid w:val="008C1830"/>
    <w:rsid w:val="008C2096"/>
    <w:rsid w:val="008C2600"/>
    <w:rsid w:val="008C2EA5"/>
    <w:rsid w:val="008C3926"/>
    <w:rsid w:val="008C3D42"/>
    <w:rsid w:val="008C4620"/>
    <w:rsid w:val="008C4DA8"/>
    <w:rsid w:val="008C512C"/>
    <w:rsid w:val="008C593E"/>
    <w:rsid w:val="008D175C"/>
    <w:rsid w:val="008D202E"/>
    <w:rsid w:val="008D27E5"/>
    <w:rsid w:val="008D3556"/>
    <w:rsid w:val="008D35C8"/>
    <w:rsid w:val="008D3E5F"/>
    <w:rsid w:val="008D3F65"/>
    <w:rsid w:val="008D6EBA"/>
    <w:rsid w:val="008D6EEA"/>
    <w:rsid w:val="008E0070"/>
    <w:rsid w:val="008E4382"/>
    <w:rsid w:val="008E511F"/>
    <w:rsid w:val="008E5552"/>
    <w:rsid w:val="008E7F13"/>
    <w:rsid w:val="008F0FAC"/>
    <w:rsid w:val="008F12CD"/>
    <w:rsid w:val="008F1A57"/>
    <w:rsid w:val="008F345C"/>
    <w:rsid w:val="008F52C7"/>
    <w:rsid w:val="008F5CD7"/>
    <w:rsid w:val="00903A06"/>
    <w:rsid w:val="009053D5"/>
    <w:rsid w:val="00905DA9"/>
    <w:rsid w:val="0090755B"/>
    <w:rsid w:val="00910208"/>
    <w:rsid w:val="00910D6C"/>
    <w:rsid w:val="00911537"/>
    <w:rsid w:val="00913250"/>
    <w:rsid w:val="0091448A"/>
    <w:rsid w:val="00914578"/>
    <w:rsid w:val="00914924"/>
    <w:rsid w:val="00915716"/>
    <w:rsid w:val="00916608"/>
    <w:rsid w:val="00916A1D"/>
    <w:rsid w:val="00916AF2"/>
    <w:rsid w:val="00916DB5"/>
    <w:rsid w:val="009173A3"/>
    <w:rsid w:val="009177F0"/>
    <w:rsid w:val="00917C2F"/>
    <w:rsid w:val="00920138"/>
    <w:rsid w:val="00922592"/>
    <w:rsid w:val="00923078"/>
    <w:rsid w:val="00923394"/>
    <w:rsid w:val="00923F0E"/>
    <w:rsid w:val="0092449B"/>
    <w:rsid w:val="0092704B"/>
    <w:rsid w:val="00927B10"/>
    <w:rsid w:val="00930574"/>
    <w:rsid w:val="00930BF4"/>
    <w:rsid w:val="00933034"/>
    <w:rsid w:val="0093427D"/>
    <w:rsid w:val="00934C31"/>
    <w:rsid w:val="00936042"/>
    <w:rsid w:val="00936CFA"/>
    <w:rsid w:val="009400F1"/>
    <w:rsid w:val="009415DE"/>
    <w:rsid w:val="009431A8"/>
    <w:rsid w:val="00945D75"/>
    <w:rsid w:val="00946011"/>
    <w:rsid w:val="00947347"/>
    <w:rsid w:val="009526AB"/>
    <w:rsid w:val="00954DDD"/>
    <w:rsid w:val="00955121"/>
    <w:rsid w:val="00957E8D"/>
    <w:rsid w:val="0096073E"/>
    <w:rsid w:val="00960764"/>
    <w:rsid w:val="00960C6E"/>
    <w:rsid w:val="009621E1"/>
    <w:rsid w:val="00964545"/>
    <w:rsid w:val="0096675C"/>
    <w:rsid w:val="00967D10"/>
    <w:rsid w:val="00970806"/>
    <w:rsid w:val="00970BB9"/>
    <w:rsid w:val="00972785"/>
    <w:rsid w:val="00972D58"/>
    <w:rsid w:val="00975D35"/>
    <w:rsid w:val="009803F1"/>
    <w:rsid w:val="00980479"/>
    <w:rsid w:val="00981A44"/>
    <w:rsid w:val="00983DB2"/>
    <w:rsid w:val="0098414F"/>
    <w:rsid w:val="0098599B"/>
    <w:rsid w:val="00990811"/>
    <w:rsid w:val="00990AF5"/>
    <w:rsid w:val="00990DE0"/>
    <w:rsid w:val="00993D18"/>
    <w:rsid w:val="009964DB"/>
    <w:rsid w:val="00997DE5"/>
    <w:rsid w:val="009A35F7"/>
    <w:rsid w:val="009A45F8"/>
    <w:rsid w:val="009A4774"/>
    <w:rsid w:val="009A4D6E"/>
    <w:rsid w:val="009A7612"/>
    <w:rsid w:val="009A7CE4"/>
    <w:rsid w:val="009B0E4C"/>
    <w:rsid w:val="009B1C85"/>
    <w:rsid w:val="009B4B78"/>
    <w:rsid w:val="009B50B0"/>
    <w:rsid w:val="009B6A53"/>
    <w:rsid w:val="009B7FBE"/>
    <w:rsid w:val="009C0C96"/>
    <w:rsid w:val="009C0D52"/>
    <w:rsid w:val="009C13A4"/>
    <w:rsid w:val="009C42E0"/>
    <w:rsid w:val="009C5182"/>
    <w:rsid w:val="009C66C6"/>
    <w:rsid w:val="009C6FCF"/>
    <w:rsid w:val="009C756D"/>
    <w:rsid w:val="009D09F2"/>
    <w:rsid w:val="009D2229"/>
    <w:rsid w:val="009D2B94"/>
    <w:rsid w:val="009D4444"/>
    <w:rsid w:val="009D4915"/>
    <w:rsid w:val="009D5445"/>
    <w:rsid w:val="009D6A56"/>
    <w:rsid w:val="009D6D93"/>
    <w:rsid w:val="009D6F09"/>
    <w:rsid w:val="009E0301"/>
    <w:rsid w:val="009E05F1"/>
    <w:rsid w:val="009E284C"/>
    <w:rsid w:val="009E3514"/>
    <w:rsid w:val="009E36A4"/>
    <w:rsid w:val="009E56F7"/>
    <w:rsid w:val="009E7AE3"/>
    <w:rsid w:val="009E7C2E"/>
    <w:rsid w:val="009E7E2E"/>
    <w:rsid w:val="009F14FB"/>
    <w:rsid w:val="009F2946"/>
    <w:rsid w:val="009F2F95"/>
    <w:rsid w:val="009F3A2F"/>
    <w:rsid w:val="009F4102"/>
    <w:rsid w:val="009F699A"/>
    <w:rsid w:val="009F6FD9"/>
    <w:rsid w:val="00A00339"/>
    <w:rsid w:val="00A017E4"/>
    <w:rsid w:val="00A019B2"/>
    <w:rsid w:val="00A02527"/>
    <w:rsid w:val="00A02FC8"/>
    <w:rsid w:val="00A03CE2"/>
    <w:rsid w:val="00A049E2"/>
    <w:rsid w:val="00A058B2"/>
    <w:rsid w:val="00A07056"/>
    <w:rsid w:val="00A070AA"/>
    <w:rsid w:val="00A0766F"/>
    <w:rsid w:val="00A07E6E"/>
    <w:rsid w:val="00A10C28"/>
    <w:rsid w:val="00A12119"/>
    <w:rsid w:val="00A122BC"/>
    <w:rsid w:val="00A122C4"/>
    <w:rsid w:val="00A15383"/>
    <w:rsid w:val="00A15F60"/>
    <w:rsid w:val="00A162F6"/>
    <w:rsid w:val="00A16639"/>
    <w:rsid w:val="00A1799A"/>
    <w:rsid w:val="00A25931"/>
    <w:rsid w:val="00A26FBD"/>
    <w:rsid w:val="00A31313"/>
    <w:rsid w:val="00A32FFD"/>
    <w:rsid w:val="00A36CDB"/>
    <w:rsid w:val="00A43169"/>
    <w:rsid w:val="00A431E1"/>
    <w:rsid w:val="00A5170F"/>
    <w:rsid w:val="00A51C07"/>
    <w:rsid w:val="00A52645"/>
    <w:rsid w:val="00A539FE"/>
    <w:rsid w:val="00A53C16"/>
    <w:rsid w:val="00A53E4F"/>
    <w:rsid w:val="00A55628"/>
    <w:rsid w:val="00A55F9D"/>
    <w:rsid w:val="00A56C11"/>
    <w:rsid w:val="00A57078"/>
    <w:rsid w:val="00A570BC"/>
    <w:rsid w:val="00A57332"/>
    <w:rsid w:val="00A62884"/>
    <w:rsid w:val="00A62BF2"/>
    <w:rsid w:val="00A64C8C"/>
    <w:rsid w:val="00A64CAA"/>
    <w:rsid w:val="00A6503C"/>
    <w:rsid w:val="00A65D97"/>
    <w:rsid w:val="00A663EE"/>
    <w:rsid w:val="00A6648C"/>
    <w:rsid w:val="00A67199"/>
    <w:rsid w:val="00A67DE2"/>
    <w:rsid w:val="00A704ED"/>
    <w:rsid w:val="00A70C7C"/>
    <w:rsid w:val="00A71A6D"/>
    <w:rsid w:val="00A741DA"/>
    <w:rsid w:val="00A74AA7"/>
    <w:rsid w:val="00A7530E"/>
    <w:rsid w:val="00A75A89"/>
    <w:rsid w:val="00A84264"/>
    <w:rsid w:val="00A84B3F"/>
    <w:rsid w:val="00A8638C"/>
    <w:rsid w:val="00A86EC0"/>
    <w:rsid w:val="00A874B9"/>
    <w:rsid w:val="00A87BC6"/>
    <w:rsid w:val="00A902DF"/>
    <w:rsid w:val="00A91F0E"/>
    <w:rsid w:val="00A933F1"/>
    <w:rsid w:val="00A940A3"/>
    <w:rsid w:val="00A95DC0"/>
    <w:rsid w:val="00AA0142"/>
    <w:rsid w:val="00AA345A"/>
    <w:rsid w:val="00AA4817"/>
    <w:rsid w:val="00AA4D25"/>
    <w:rsid w:val="00AA6888"/>
    <w:rsid w:val="00AA6DCE"/>
    <w:rsid w:val="00AB16A0"/>
    <w:rsid w:val="00AB2F98"/>
    <w:rsid w:val="00AB3AA3"/>
    <w:rsid w:val="00AB5F17"/>
    <w:rsid w:val="00AB78E5"/>
    <w:rsid w:val="00AB7DBA"/>
    <w:rsid w:val="00AC1414"/>
    <w:rsid w:val="00AC1AEA"/>
    <w:rsid w:val="00AC1B6E"/>
    <w:rsid w:val="00AC2ABB"/>
    <w:rsid w:val="00AC32DD"/>
    <w:rsid w:val="00AC5FB0"/>
    <w:rsid w:val="00AC7F93"/>
    <w:rsid w:val="00AD2081"/>
    <w:rsid w:val="00AD217D"/>
    <w:rsid w:val="00AD2992"/>
    <w:rsid w:val="00AD2F6D"/>
    <w:rsid w:val="00AD3079"/>
    <w:rsid w:val="00AD3FB5"/>
    <w:rsid w:val="00AD41F3"/>
    <w:rsid w:val="00AD64E5"/>
    <w:rsid w:val="00AD651E"/>
    <w:rsid w:val="00AE13C8"/>
    <w:rsid w:val="00AE34A3"/>
    <w:rsid w:val="00AE354F"/>
    <w:rsid w:val="00AE3764"/>
    <w:rsid w:val="00AE41BD"/>
    <w:rsid w:val="00AE557F"/>
    <w:rsid w:val="00AE748A"/>
    <w:rsid w:val="00AE7E6D"/>
    <w:rsid w:val="00AF0634"/>
    <w:rsid w:val="00AF08C9"/>
    <w:rsid w:val="00AF1690"/>
    <w:rsid w:val="00AF4829"/>
    <w:rsid w:val="00AF48D7"/>
    <w:rsid w:val="00AF5D32"/>
    <w:rsid w:val="00AF695B"/>
    <w:rsid w:val="00AF7BD5"/>
    <w:rsid w:val="00AF7F16"/>
    <w:rsid w:val="00AF7F6B"/>
    <w:rsid w:val="00B00DF5"/>
    <w:rsid w:val="00B01457"/>
    <w:rsid w:val="00B02AE1"/>
    <w:rsid w:val="00B0481B"/>
    <w:rsid w:val="00B0520A"/>
    <w:rsid w:val="00B05A86"/>
    <w:rsid w:val="00B13567"/>
    <w:rsid w:val="00B13900"/>
    <w:rsid w:val="00B13E1E"/>
    <w:rsid w:val="00B13F2D"/>
    <w:rsid w:val="00B1498F"/>
    <w:rsid w:val="00B14E30"/>
    <w:rsid w:val="00B1501E"/>
    <w:rsid w:val="00B1513C"/>
    <w:rsid w:val="00B16255"/>
    <w:rsid w:val="00B16A8A"/>
    <w:rsid w:val="00B1754B"/>
    <w:rsid w:val="00B17D23"/>
    <w:rsid w:val="00B21323"/>
    <w:rsid w:val="00B21BE5"/>
    <w:rsid w:val="00B227B9"/>
    <w:rsid w:val="00B25AE8"/>
    <w:rsid w:val="00B25C1F"/>
    <w:rsid w:val="00B267B2"/>
    <w:rsid w:val="00B30C90"/>
    <w:rsid w:val="00B33AD2"/>
    <w:rsid w:val="00B357C1"/>
    <w:rsid w:val="00B36576"/>
    <w:rsid w:val="00B42CCC"/>
    <w:rsid w:val="00B43C48"/>
    <w:rsid w:val="00B45189"/>
    <w:rsid w:val="00B46F99"/>
    <w:rsid w:val="00B50B7C"/>
    <w:rsid w:val="00B51144"/>
    <w:rsid w:val="00B51239"/>
    <w:rsid w:val="00B520CB"/>
    <w:rsid w:val="00B526D3"/>
    <w:rsid w:val="00B529E2"/>
    <w:rsid w:val="00B5403C"/>
    <w:rsid w:val="00B547C2"/>
    <w:rsid w:val="00B555B0"/>
    <w:rsid w:val="00B56F10"/>
    <w:rsid w:val="00B5732E"/>
    <w:rsid w:val="00B61253"/>
    <w:rsid w:val="00B628B2"/>
    <w:rsid w:val="00B639A9"/>
    <w:rsid w:val="00B70B49"/>
    <w:rsid w:val="00B715C7"/>
    <w:rsid w:val="00B73B8A"/>
    <w:rsid w:val="00B73C40"/>
    <w:rsid w:val="00B73CB2"/>
    <w:rsid w:val="00B74AD4"/>
    <w:rsid w:val="00B75BAA"/>
    <w:rsid w:val="00B774F1"/>
    <w:rsid w:val="00B824AF"/>
    <w:rsid w:val="00B824E6"/>
    <w:rsid w:val="00B83079"/>
    <w:rsid w:val="00B84C25"/>
    <w:rsid w:val="00B85015"/>
    <w:rsid w:val="00B859B9"/>
    <w:rsid w:val="00B86711"/>
    <w:rsid w:val="00B87C46"/>
    <w:rsid w:val="00B9097E"/>
    <w:rsid w:val="00B90B74"/>
    <w:rsid w:val="00B91FF4"/>
    <w:rsid w:val="00B929A4"/>
    <w:rsid w:val="00B936F9"/>
    <w:rsid w:val="00B94DC8"/>
    <w:rsid w:val="00B96B5E"/>
    <w:rsid w:val="00B96F7A"/>
    <w:rsid w:val="00B971E0"/>
    <w:rsid w:val="00BA1C43"/>
    <w:rsid w:val="00BA1F1C"/>
    <w:rsid w:val="00BA24A5"/>
    <w:rsid w:val="00BA27E1"/>
    <w:rsid w:val="00BA2B93"/>
    <w:rsid w:val="00BA6983"/>
    <w:rsid w:val="00BA6A5C"/>
    <w:rsid w:val="00BB026F"/>
    <w:rsid w:val="00BB0823"/>
    <w:rsid w:val="00BB1C10"/>
    <w:rsid w:val="00BB304C"/>
    <w:rsid w:val="00BB352E"/>
    <w:rsid w:val="00BB40B1"/>
    <w:rsid w:val="00BB4937"/>
    <w:rsid w:val="00BB4BED"/>
    <w:rsid w:val="00BB6440"/>
    <w:rsid w:val="00BB7CC2"/>
    <w:rsid w:val="00BC1135"/>
    <w:rsid w:val="00BC3EBE"/>
    <w:rsid w:val="00BC5167"/>
    <w:rsid w:val="00BC6F8F"/>
    <w:rsid w:val="00BC7FA1"/>
    <w:rsid w:val="00BD0A5D"/>
    <w:rsid w:val="00BD117A"/>
    <w:rsid w:val="00BD176A"/>
    <w:rsid w:val="00BD204B"/>
    <w:rsid w:val="00BD210C"/>
    <w:rsid w:val="00BD39E7"/>
    <w:rsid w:val="00BD425A"/>
    <w:rsid w:val="00BD45C9"/>
    <w:rsid w:val="00BD6738"/>
    <w:rsid w:val="00BD7B09"/>
    <w:rsid w:val="00BD7D8A"/>
    <w:rsid w:val="00BE0AF2"/>
    <w:rsid w:val="00BE16B5"/>
    <w:rsid w:val="00BE24B8"/>
    <w:rsid w:val="00BE2CB9"/>
    <w:rsid w:val="00BE38EC"/>
    <w:rsid w:val="00BE4486"/>
    <w:rsid w:val="00BE54D7"/>
    <w:rsid w:val="00BE66EF"/>
    <w:rsid w:val="00BE73BE"/>
    <w:rsid w:val="00BE766E"/>
    <w:rsid w:val="00BF15FC"/>
    <w:rsid w:val="00BF366C"/>
    <w:rsid w:val="00BF408D"/>
    <w:rsid w:val="00BF655D"/>
    <w:rsid w:val="00C00D63"/>
    <w:rsid w:val="00C02F5A"/>
    <w:rsid w:val="00C03F4E"/>
    <w:rsid w:val="00C05679"/>
    <w:rsid w:val="00C06BAF"/>
    <w:rsid w:val="00C074E3"/>
    <w:rsid w:val="00C075FB"/>
    <w:rsid w:val="00C07DAE"/>
    <w:rsid w:val="00C1354F"/>
    <w:rsid w:val="00C15A49"/>
    <w:rsid w:val="00C15BC5"/>
    <w:rsid w:val="00C17174"/>
    <w:rsid w:val="00C17A72"/>
    <w:rsid w:val="00C20E9E"/>
    <w:rsid w:val="00C225D9"/>
    <w:rsid w:val="00C23CD3"/>
    <w:rsid w:val="00C23D3A"/>
    <w:rsid w:val="00C26C32"/>
    <w:rsid w:val="00C27790"/>
    <w:rsid w:val="00C31DD8"/>
    <w:rsid w:val="00C32FC1"/>
    <w:rsid w:val="00C331A3"/>
    <w:rsid w:val="00C33BC2"/>
    <w:rsid w:val="00C34313"/>
    <w:rsid w:val="00C36115"/>
    <w:rsid w:val="00C36658"/>
    <w:rsid w:val="00C36875"/>
    <w:rsid w:val="00C369A2"/>
    <w:rsid w:val="00C37D89"/>
    <w:rsid w:val="00C40C6F"/>
    <w:rsid w:val="00C411E9"/>
    <w:rsid w:val="00C415EF"/>
    <w:rsid w:val="00C423C8"/>
    <w:rsid w:val="00C4453F"/>
    <w:rsid w:val="00C4525C"/>
    <w:rsid w:val="00C45DAD"/>
    <w:rsid w:val="00C46F81"/>
    <w:rsid w:val="00C50752"/>
    <w:rsid w:val="00C50790"/>
    <w:rsid w:val="00C53305"/>
    <w:rsid w:val="00C55072"/>
    <w:rsid w:val="00C55C57"/>
    <w:rsid w:val="00C571C2"/>
    <w:rsid w:val="00C602C0"/>
    <w:rsid w:val="00C6064D"/>
    <w:rsid w:val="00C619E8"/>
    <w:rsid w:val="00C626C1"/>
    <w:rsid w:val="00C62C31"/>
    <w:rsid w:val="00C62EE4"/>
    <w:rsid w:val="00C63A12"/>
    <w:rsid w:val="00C653AA"/>
    <w:rsid w:val="00C663F5"/>
    <w:rsid w:val="00C67DC6"/>
    <w:rsid w:val="00C71334"/>
    <w:rsid w:val="00C71367"/>
    <w:rsid w:val="00C75761"/>
    <w:rsid w:val="00C815F4"/>
    <w:rsid w:val="00C83FEE"/>
    <w:rsid w:val="00C84C80"/>
    <w:rsid w:val="00C84F15"/>
    <w:rsid w:val="00C913A0"/>
    <w:rsid w:val="00C921B0"/>
    <w:rsid w:val="00C92568"/>
    <w:rsid w:val="00C92850"/>
    <w:rsid w:val="00C9513A"/>
    <w:rsid w:val="00C952D5"/>
    <w:rsid w:val="00C96C81"/>
    <w:rsid w:val="00CA18CA"/>
    <w:rsid w:val="00CA2A87"/>
    <w:rsid w:val="00CA36A7"/>
    <w:rsid w:val="00CA7CA3"/>
    <w:rsid w:val="00CA7F64"/>
    <w:rsid w:val="00CB1EBB"/>
    <w:rsid w:val="00CB2F8F"/>
    <w:rsid w:val="00CB4021"/>
    <w:rsid w:val="00CB405F"/>
    <w:rsid w:val="00CC1149"/>
    <w:rsid w:val="00CC1966"/>
    <w:rsid w:val="00CC2122"/>
    <w:rsid w:val="00CC253C"/>
    <w:rsid w:val="00CC284D"/>
    <w:rsid w:val="00CC343D"/>
    <w:rsid w:val="00CC39B8"/>
    <w:rsid w:val="00CC6BA6"/>
    <w:rsid w:val="00CC70C2"/>
    <w:rsid w:val="00CD06ED"/>
    <w:rsid w:val="00CD26F5"/>
    <w:rsid w:val="00CD3DD2"/>
    <w:rsid w:val="00CD3F2C"/>
    <w:rsid w:val="00CD44CA"/>
    <w:rsid w:val="00CD4A7D"/>
    <w:rsid w:val="00CD5AB7"/>
    <w:rsid w:val="00CD74F6"/>
    <w:rsid w:val="00CE02E7"/>
    <w:rsid w:val="00CE1D2D"/>
    <w:rsid w:val="00CE55A2"/>
    <w:rsid w:val="00CF246E"/>
    <w:rsid w:val="00CF2796"/>
    <w:rsid w:val="00CF3040"/>
    <w:rsid w:val="00CF63C4"/>
    <w:rsid w:val="00CF7071"/>
    <w:rsid w:val="00CF7244"/>
    <w:rsid w:val="00D0026D"/>
    <w:rsid w:val="00D00734"/>
    <w:rsid w:val="00D02CDC"/>
    <w:rsid w:val="00D07842"/>
    <w:rsid w:val="00D1395C"/>
    <w:rsid w:val="00D1671E"/>
    <w:rsid w:val="00D16785"/>
    <w:rsid w:val="00D168FC"/>
    <w:rsid w:val="00D17546"/>
    <w:rsid w:val="00D17EE6"/>
    <w:rsid w:val="00D20E95"/>
    <w:rsid w:val="00D2168C"/>
    <w:rsid w:val="00D21929"/>
    <w:rsid w:val="00D22819"/>
    <w:rsid w:val="00D2302B"/>
    <w:rsid w:val="00D31C3C"/>
    <w:rsid w:val="00D3311E"/>
    <w:rsid w:val="00D34CAF"/>
    <w:rsid w:val="00D35EAC"/>
    <w:rsid w:val="00D36885"/>
    <w:rsid w:val="00D4089B"/>
    <w:rsid w:val="00D42209"/>
    <w:rsid w:val="00D43951"/>
    <w:rsid w:val="00D43CB4"/>
    <w:rsid w:val="00D440D5"/>
    <w:rsid w:val="00D53DDD"/>
    <w:rsid w:val="00D56502"/>
    <w:rsid w:val="00D56DFD"/>
    <w:rsid w:val="00D57759"/>
    <w:rsid w:val="00D625D7"/>
    <w:rsid w:val="00D64B18"/>
    <w:rsid w:val="00D64D5A"/>
    <w:rsid w:val="00D65E90"/>
    <w:rsid w:val="00D6605B"/>
    <w:rsid w:val="00D66EC1"/>
    <w:rsid w:val="00D673AB"/>
    <w:rsid w:val="00D67985"/>
    <w:rsid w:val="00D701D3"/>
    <w:rsid w:val="00D7113C"/>
    <w:rsid w:val="00D72994"/>
    <w:rsid w:val="00D80C59"/>
    <w:rsid w:val="00D82190"/>
    <w:rsid w:val="00D82250"/>
    <w:rsid w:val="00D82260"/>
    <w:rsid w:val="00D83070"/>
    <w:rsid w:val="00D84BF9"/>
    <w:rsid w:val="00D85C6E"/>
    <w:rsid w:val="00D85D25"/>
    <w:rsid w:val="00D865D0"/>
    <w:rsid w:val="00D86EC7"/>
    <w:rsid w:val="00D87E9C"/>
    <w:rsid w:val="00D92211"/>
    <w:rsid w:val="00D92563"/>
    <w:rsid w:val="00D93D4C"/>
    <w:rsid w:val="00DA1FA4"/>
    <w:rsid w:val="00DA5355"/>
    <w:rsid w:val="00DA7EF4"/>
    <w:rsid w:val="00DB060D"/>
    <w:rsid w:val="00DB261F"/>
    <w:rsid w:val="00DB2944"/>
    <w:rsid w:val="00DB3065"/>
    <w:rsid w:val="00DB538B"/>
    <w:rsid w:val="00DB785C"/>
    <w:rsid w:val="00DC05F5"/>
    <w:rsid w:val="00DC1807"/>
    <w:rsid w:val="00DC2D23"/>
    <w:rsid w:val="00DC4D7F"/>
    <w:rsid w:val="00DC4E75"/>
    <w:rsid w:val="00DC6E9D"/>
    <w:rsid w:val="00DC75C7"/>
    <w:rsid w:val="00DD00A8"/>
    <w:rsid w:val="00DD11A5"/>
    <w:rsid w:val="00DD167C"/>
    <w:rsid w:val="00DD22F2"/>
    <w:rsid w:val="00DD4A27"/>
    <w:rsid w:val="00DD4A40"/>
    <w:rsid w:val="00DD6B97"/>
    <w:rsid w:val="00DD74F3"/>
    <w:rsid w:val="00DE02A2"/>
    <w:rsid w:val="00DE38F4"/>
    <w:rsid w:val="00DF0988"/>
    <w:rsid w:val="00DF0CDC"/>
    <w:rsid w:val="00DF25A6"/>
    <w:rsid w:val="00DF2DD7"/>
    <w:rsid w:val="00DF2E95"/>
    <w:rsid w:val="00DF4B42"/>
    <w:rsid w:val="00DF4E0B"/>
    <w:rsid w:val="00DF5ABD"/>
    <w:rsid w:val="00DF6C57"/>
    <w:rsid w:val="00E000B8"/>
    <w:rsid w:val="00E0394F"/>
    <w:rsid w:val="00E04CF3"/>
    <w:rsid w:val="00E0525C"/>
    <w:rsid w:val="00E06395"/>
    <w:rsid w:val="00E06869"/>
    <w:rsid w:val="00E06F2F"/>
    <w:rsid w:val="00E07E4F"/>
    <w:rsid w:val="00E10ED4"/>
    <w:rsid w:val="00E110BD"/>
    <w:rsid w:val="00E13F88"/>
    <w:rsid w:val="00E14A3A"/>
    <w:rsid w:val="00E15384"/>
    <w:rsid w:val="00E155A6"/>
    <w:rsid w:val="00E16CF2"/>
    <w:rsid w:val="00E172A4"/>
    <w:rsid w:val="00E24235"/>
    <w:rsid w:val="00E2473A"/>
    <w:rsid w:val="00E26D1D"/>
    <w:rsid w:val="00E2712E"/>
    <w:rsid w:val="00E27E53"/>
    <w:rsid w:val="00E312C7"/>
    <w:rsid w:val="00E32EE6"/>
    <w:rsid w:val="00E332CE"/>
    <w:rsid w:val="00E34368"/>
    <w:rsid w:val="00E373E1"/>
    <w:rsid w:val="00E428ED"/>
    <w:rsid w:val="00E43087"/>
    <w:rsid w:val="00E43E1A"/>
    <w:rsid w:val="00E43FBF"/>
    <w:rsid w:val="00E44AAA"/>
    <w:rsid w:val="00E44B25"/>
    <w:rsid w:val="00E44DF9"/>
    <w:rsid w:val="00E45649"/>
    <w:rsid w:val="00E46431"/>
    <w:rsid w:val="00E50C0E"/>
    <w:rsid w:val="00E512CA"/>
    <w:rsid w:val="00E52261"/>
    <w:rsid w:val="00E54357"/>
    <w:rsid w:val="00E555A7"/>
    <w:rsid w:val="00E55B07"/>
    <w:rsid w:val="00E705E8"/>
    <w:rsid w:val="00E71E6D"/>
    <w:rsid w:val="00E71F24"/>
    <w:rsid w:val="00E7306B"/>
    <w:rsid w:val="00E75223"/>
    <w:rsid w:val="00E75938"/>
    <w:rsid w:val="00E80880"/>
    <w:rsid w:val="00E8243D"/>
    <w:rsid w:val="00E82693"/>
    <w:rsid w:val="00E8271E"/>
    <w:rsid w:val="00E827F8"/>
    <w:rsid w:val="00E82EAC"/>
    <w:rsid w:val="00E84BAE"/>
    <w:rsid w:val="00E85BF3"/>
    <w:rsid w:val="00E860D4"/>
    <w:rsid w:val="00E865A4"/>
    <w:rsid w:val="00E86648"/>
    <w:rsid w:val="00E86E89"/>
    <w:rsid w:val="00E87647"/>
    <w:rsid w:val="00E9071D"/>
    <w:rsid w:val="00E91756"/>
    <w:rsid w:val="00E943BA"/>
    <w:rsid w:val="00E963A0"/>
    <w:rsid w:val="00EA019F"/>
    <w:rsid w:val="00EA0AAC"/>
    <w:rsid w:val="00EA3467"/>
    <w:rsid w:val="00EA5539"/>
    <w:rsid w:val="00EA7C94"/>
    <w:rsid w:val="00EB0DA4"/>
    <w:rsid w:val="00EB2459"/>
    <w:rsid w:val="00EB2FB4"/>
    <w:rsid w:val="00EB37A0"/>
    <w:rsid w:val="00EB3EEF"/>
    <w:rsid w:val="00EB4D4B"/>
    <w:rsid w:val="00EB6EA8"/>
    <w:rsid w:val="00EC2065"/>
    <w:rsid w:val="00EC2097"/>
    <w:rsid w:val="00EC39BB"/>
    <w:rsid w:val="00EC3C49"/>
    <w:rsid w:val="00EC6201"/>
    <w:rsid w:val="00EC755E"/>
    <w:rsid w:val="00ED076A"/>
    <w:rsid w:val="00ED0A3F"/>
    <w:rsid w:val="00ED0FE4"/>
    <w:rsid w:val="00ED288C"/>
    <w:rsid w:val="00ED306C"/>
    <w:rsid w:val="00ED3510"/>
    <w:rsid w:val="00ED3EA2"/>
    <w:rsid w:val="00ED3FD5"/>
    <w:rsid w:val="00ED4152"/>
    <w:rsid w:val="00ED52BF"/>
    <w:rsid w:val="00ED6037"/>
    <w:rsid w:val="00ED693F"/>
    <w:rsid w:val="00ED6C5B"/>
    <w:rsid w:val="00ED741A"/>
    <w:rsid w:val="00ED7BD2"/>
    <w:rsid w:val="00ED7C01"/>
    <w:rsid w:val="00EE0673"/>
    <w:rsid w:val="00EE1505"/>
    <w:rsid w:val="00EE277F"/>
    <w:rsid w:val="00EE3C61"/>
    <w:rsid w:val="00EE725C"/>
    <w:rsid w:val="00EE7C0C"/>
    <w:rsid w:val="00EF1E71"/>
    <w:rsid w:val="00EF34E3"/>
    <w:rsid w:val="00EF40E2"/>
    <w:rsid w:val="00EF4359"/>
    <w:rsid w:val="00EF47F6"/>
    <w:rsid w:val="00EF48CD"/>
    <w:rsid w:val="00EF4E51"/>
    <w:rsid w:val="00F0036F"/>
    <w:rsid w:val="00F0042F"/>
    <w:rsid w:val="00F0051E"/>
    <w:rsid w:val="00F005C3"/>
    <w:rsid w:val="00F014B0"/>
    <w:rsid w:val="00F0161D"/>
    <w:rsid w:val="00F04343"/>
    <w:rsid w:val="00F06206"/>
    <w:rsid w:val="00F06812"/>
    <w:rsid w:val="00F06AB7"/>
    <w:rsid w:val="00F105B6"/>
    <w:rsid w:val="00F11D6C"/>
    <w:rsid w:val="00F16CE9"/>
    <w:rsid w:val="00F17ED4"/>
    <w:rsid w:val="00F20C1D"/>
    <w:rsid w:val="00F21D12"/>
    <w:rsid w:val="00F23AC1"/>
    <w:rsid w:val="00F26A1B"/>
    <w:rsid w:val="00F27596"/>
    <w:rsid w:val="00F27D2C"/>
    <w:rsid w:val="00F301F7"/>
    <w:rsid w:val="00F30975"/>
    <w:rsid w:val="00F3097B"/>
    <w:rsid w:val="00F326D0"/>
    <w:rsid w:val="00F33421"/>
    <w:rsid w:val="00F34804"/>
    <w:rsid w:val="00F34A2F"/>
    <w:rsid w:val="00F3627F"/>
    <w:rsid w:val="00F36CC6"/>
    <w:rsid w:val="00F36E3F"/>
    <w:rsid w:val="00F42A93"/>
    <w:rsid w:val="00F42F47"/>
    <w:rsid w:val="00F44254"/>
    <w:rsid w:val="00F448A5"/>
    <w:rsid w:val="00F44CFE"/>
    <w:rsid w:val="00F5292F"/>
    <w:rsid w:val="00F53193"/>
    <w:rsid w:val="00F53569"/>
    <w:rsid w:val="00F54F23"/>
    <w:rsid w:val="00F5576B"/>
    <w:rsid w:val="00F62BEE"/>
    <w:rsid w:val="00F6711F"/>
    <w:rsid w:val="00F6727C"/>
    <w:rsid w:val="00F706B6"/>
    <w:rsid w:val="00F724CB"/>
    <w:rsid w:val="00F72548"/>
    <w:rsid w:val="00F74A3D"/>
    <w:rsid w:val="00F7528E"/>
    <w:rsid w:val="00F76D6D"/>
    <w:rsid w:val="00F81649"/>
    <w:rsid w:val="00F831A9"/>
    <w:rsid w:val="00F83652"/>
    <w:rsid w:val="00F85A51"/>
    <w:rsid w:val="00F863ED"/>
    <w:rsid w:val="00F87183"/>
    <w:rsid w:val="00F90E31"/>
    <w:rsid w:val="00F91BEC"/>
    <w:rsid w:val="00F9285D"/>
    <w:rsid w:val="00F9313C"/>
    <w:rsid w:val="00F95475"/>
    <w:rsid w:val="00F95F03"/>
    <w:rsid w:val="00F962C5"/>
    <w:rsid w:val="00F965B6"/>
    <w:rsid w:val="00FA03C1"/>
    <w:rsid w:val="00FA0A9C"/>
    <w:rsid w:val="00FA139E"/>
    <w:rsid w:val="00FA450C"/>
    <w:rsid w:val="00FA46CD"/>
    <w:rsid w:val="00FA5446"/>
    <w:rsid w:val="00FA5F9C"/>
    <w:rsid w:val="00FA64BE"/>
    <w:rsid w:val="00FB3485"/>
    <w:rsid w:val="00FB3F90"/>
    <w:rsid w:val="00FB5F50"/>
    <w:rsid w:val="00FB62F1"/>
    <w:rsid w:val="00FB734C"/>
    <w:rsid w:val="00FC0318"/>
    <w:rsid w:val="00FC0D2C"/>
    <w:rsid w:val="00FC3862"/>
    <w:rsid w:val="00FC395E"/>
    <w:rsid w:val="00FC4595"/>
    <w:rsid w:val="00FC5181"/>
    <w:rsid w:val="00FC5590"/>
    <w:rsid w:val="00FC5C7E"/>
    <w:rsid w:val="00FC61B5"/>
    <w:rsid w:val="00FC63C5"/>
    <w:rsid w:val="00FD1445"/>
    <w:rsid w:val="00FD21D0"/>
    <w:rsid w:val="00FD3A81"/>
    <w:rsid w:val="00FD54EB"/>
    <w:rsid w:val="00FD62C5"/>
    <w:rsid w:val="00FE1059"/>
    <w:rsid w:val="00FE17E6"/>
    <w:rsid w:val="00FE20A3"/>
    <w:rsid w:val="00FE26A2"/>
    <w:rsid w:val="00FE30E9"/>
    <w:rsid w:val="00FE3169"/>
    <w:rsid w:val="00FE4537"/>
    <w:rsid w:val="00FE6F04"/>
    <w:rsid w:val="00FE7528"/>
    <w:rsid w:val="00FF0811"/>
    <w:rsid w:val="00FF1E60"/>
    <w:rsid w:val="00FF25ED"/>
    <w:rsid w:val="00FF5808"/>
    <w:rsid w:val="00FF650C"/>
    <w:rsid w:val="00FF6AE1"/>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 w:type="paragraph" w:styleId="PlainText">
    <w:name w:val="Plain Text"/>
    <w:basedOn w:val="Normal"/>
    <w:link w:val="PlainTextChar"/>
    <w:uiPriority w:val="99"/>
    <w:unhideWhenUsed/>
    <w:rsid w:val="00FE7528"/>
    <w:pPr>
      <w:spacing w:line="240" w:lineRule="auto"/>
    </w:pPr>
    <w:rPr>
      <w:rFonts w:ascii="Calibri" w:hAnsi="Calibri" w:cstheme="minorBidi"/>
      <w:sz w:val="22"/>
      <w:szCs w:val="21"/>
    </w:rPr>
  </w:style>
  <w:style w:type="character" w:customStyle="1" w:styleId="PlainTextChar">
    <w:name w:val="Plain Text Char"/>
    <w:basedOn w:val="DefaultParagraphFont"/>
    <w:link w:val="PlainText"/>
    <w:uiPriority w:val="99"/>
    <w:rsid w:val="00FE7528"/>
    <w:rPr>
      <w:rFonts w:ascii="Calibri" w:hAnsi="Calibri"/>
      <w:szCs w:val="21"/>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 w:type="paragraph" w:styleId="PlainText">
    <w:name w:val="Plain Text"/>
    <w:basedOn w:val="Normal"/>
    <w:link w:val="PlainTextChar"/>
    <w:uiPriority w:val="99"/>
    <w:unhideWhenUsed/>
    <w:rsid w:val="00FE7528"/>
    <w:pPr>
      <w:spacing w:line="240" w:lineRule="auto"/>
    </w:pPr>
    <w:rPr>
      <w:rFonts w:ascii="Calibri" w:hAnsi="Calibri" w:cstheme="minorBidi"/>
      <w:sz w:val="22"/>
      <w:szCs w:val="21"/>
    </w:rPr>
  </w:style>
  <w:style w:type="character" w:customStyle="1" w:styleId="PlainTextChar">
    <w:name w:val="Plain Text Char"/>
    <w:basedOn w:val="DefaultParagraphFont"/>
    <w:link w:val="PlainText"/>
    <w:uiPriority w:val="99"/>
    <w:rsid w:val="00FE7528"/>
    <w:rPr>
      <w:rFonts w:ascii="Calibri" w:hAnsi="Calibri"/>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839257">
      <w:bodyDiv w:val="1"/>
      <w:marLeft w:val="0"/>
      <w:marRight w:val="0"/>
      <w:marTop w:val="0"/>
      <w:marBottom w:val="0"/>
      <w:divBdr>
        <w:top w:val="none" w:sz="0" w:space="0" w:color="auto"/>
        <w:left w:val="none" w:sz="0" w:space="0" w:color="auto"/>
        <w:bottom w:val="none" w:sz="0" w:space="0" w:color="auto"/>
        <w:right w:val="none" w:sz="0" w:space="0" w:color="auto"/>
      </w:divBdr>
    </w:div>
    <w:div w:id="147211332">
      <w:bodyDiv w:val="1"/>
      <w:marLeft w:val="0"/>
      <w:marRight w:val="0"/>
      <w:marTop w:val="0"/>
      <w:marBottom w:val="0"/>
      <w:divBdr>
        <w:top w:val="none" w:sz="0" w:space="0" w:color="auto"/>
        <w:left w:val="none" w:sz="0" w:space="0" w:color="auto"/>
        <w:bottom w:val="none" w:sz="0" w:space="0" w:color="auto"/>
        <w:right w:val="none" w:sz="0" w:space="0" w:color="auto"/>
      </w:divBdr>
    </w:div>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539131840">
      <w:bodyDiv w:val="1"/>
      <w:marLeft w:val="0"/>
      <w:marRight w:val="0"/>
      <w:marTop w:val="0"/>
      <w:marBottom w:val="0"/>
      <w:divBdr>
        <w:top w:val="none" w:sz="0" w:space="0" w:color="auto"/>
        <w:left w:val="none" w:sz="0" w:space="0" w:color="auto"/>
        <w:bottom w:val="none" w:sz="0" w:space="0" w:color="auto"/>
        <w:right w:val="none" w:sz="0" w:space="0" w:color="auto"/>
      </w:divBdr>
    </w:div>
    <w:div w:id="708846217">
      <w:bodyDiv w:val="1"/>
      <w:marLeft w:val="0"/>
      <w:marRight w:val="0"/>
      <w:marTop w:val="0"/>
      <w:marBottom w:val="0"/>
      <w:divBdr>
        <w:top w:val="none" w:sz="0" w:space="0" w:color="auto"/>
        <w:left w:val="none" w:sz="0" w:space="0" w:color="auto"/>
        <w:bottom w:val="none" w:sz="0" w:space="0" w:color="auto"/>
        <w:right w:val="none" w:sz="0" w:space="0" w:color="auto"/>
      </w:divBdr>
      <w:divsChild>
        <w:div w:id="687024388">
          <w:marLeft w:val="0"/>
          <w:marRight w:val="0"/>
          <w:marTop w:val="0"/>
          <w:marBottom w:val="0"/>
          <w:divBdr>
            <w:top w:val="none" w:sz="0" w:space="0" w:color="auto"/>
            <w:left w:val="none" w:sz="0" w:space="0" w:color="auto"/>
            <w:bottom w:val="none" w:sz="0" w:space="0" w:color="auto"/>
            <w:right w:val="none" w:sz="0" w:space="0" w:color="auto"/>
          </w:divBdr>
          <w:divsChild>
            <w:div w:id="1267469049">
              <w:marLeft w:val="0"/>
              <w:marRight w:val="0"/>
              <w:marTop w:val="0"/>
              <w:marBottom w:val="0"/>
              <w:divBdr>
                <w:top w:val="none" w:sz="0" w:space="0" w:color="auto"/>
                <w:left w:val="none" w:sz="0" w:space="0" w:color="auto"/>
                <w:bottom w:val="none" w:sz="0" w:space="0" w:color="auto"/>
                <w:right w:val="none" w:sz="0" w:space="0" w:color="auto"/>
              </w:divBdr>
              <w:divsChild>
                <w:div w:id="931932285">
                  <w:marLeft w:val="0"/>
                  <w:marRight w:val="0"/>
                  <w:marTop w:val="0"/>
                  <w:marBottom w:val="0"/>
                  <w:divBdr>
                    <w:top w:val="none" w:sz="0" w:space="0" w:color="auto"/>
                    <w:left w:val="none" w:sz="0" w:space="0" w:color="auto"/>
                    <w:bottom w:val="none" w:sz="0" w:space="0" w:color="auto"/>
                    <w:right w:val="none" w:sz="0" w:space="0" w:color="auto"/>
                  </w:divBdr>
                  <w:divsChild>
                    <w:div w:id="392510296">
                      <w:marLeft w:val="0"/>
                      <w:marRight w:val="0"/>
                      <w:marTop w:val="0"/>
                      <w:marBottom w:val="0"/>
                      <w:divBdr>
                        <w:top w:val="none" w:sz="0" w:space="0" w:color="auto"/>
                        <w:left w:val="none" w:sz="0" w:space="0" w:color="auto"/>
                        <w:bottom w:val="none" w:sz="0" w:space="0" w:color="auto"/>
                        <w:right w:val="none" w:sz="0" w:space="0" w:color="auto"/>
                      </w:divBdr>
                      <w:divsChild>
                        <w:div w:id="125663304">
                          <w:marLeft w:val="0"/>
                          <w:marRight w:val="0"/>
                          <w:marTop w:val="0"/>
                          <w:marBottom w:val="0"/>
                          <w:divBdr>
                            <w:top w:val="none" w:sz="0" w:space="0" w:color="auto"/>
                            <w:left w:val="none" w:sz="0" w:space="0" w:color="auto"/>
                            <w:bottom w:val="none" w:sz="0" w:space="0" w:color="auto"/>
                            <w:right w:val="none" w:sz="0" w:space="0" w:color="auto"/>
                          </w:divBdr>
                          <w:divsChild>
                            <w:div w:id="1946570912">
                              <w:marLeft w:val="0"/>
                              <w:marRight w:val="0"/>
                              <w:marTop w:val="0"/>
                              <w:marBottom w:val="0"/>
                              <w:divBdr>
                                <w:top w:val="none" w:sz="0" w:space="0" w:color="auto"/>
                                <w:left w:val="none" w:sz="0" w:space="0" w:color="auto"/>
                                <w:bottom w:val="none" w:sz="0" w:space="0" w:color="auto"/>
                                <w:right w:val="none" w:sz="0" w:space="0" w:color="auto"/>
                              </w:divBdr>
                              <w:divsChild>
                                <w:div w:id="1521509389">
                                  <w:marLeft w:val="0"/>
                                  <w:marRight w:val="0"/>
                                  <w:marTop w:val="0"/>
                                  <w:marBottom w:val="0"/>
                                  <w:divBdr>
                                    <w:top w:val="none" w:sz="0" w:space="0" w:color="auto"/>
                                    <w:left w:val="none" w:sz="0" w:space="0" w:color="auto"/>
                                    <w:bottom w:val="none" w:sz="0" w:space="0" w:color="auto"/>
                                    <w:right w:val="none" w:sz="0" w:space="0" w:color="auto"/>
                                  </w:divBdr>
                                  <w:divsChild>
                                    <w:div w:id="2050446368">
                                      <w:marLeft w:val="0"/>
                                      <w:marRight w:val="0"/>
                                      <w:marTop w:val="0"/>
                                      <w:marBottom w:val="0"/>
                                      <w:divBdr>
                                        <w:top w:val="none" w:sz="0" w:space="0" w:color="auto"/>
                                        <w:left w:val="none" w:sz="0" w:space="0" w:color="auto"/>
                                        <w:bottom w:val="none" w:sz="0" w:space="0" w:color="auto"/>
                                        <w:right w:val="none" w:sz="0" w:space="0" w:color="auto"/>
                                      </w:divBdr>
                                      <w:divsChild>
                                        <w:div w:id="476723124">
                                          <w:marLeft w:val="0"/>
                                          <w:marRight w:val="0"/>
                                          <w:marTop w:val="0"/>
                                          <w:marBottom w:val="0"/>
                                          <w:divBdr>
                                            <w:top w:val="none" w:sz="0" w:space="0" w:color="auto"/>
                                            <w:left w:val="none" w:sz="0" w:space="0" w:color="auto"/>
                                            <w:bottom w:val="none" w:sz="0" w:space="0" w:color="auto"/>
                                            <w:right w:val="none" w:sz="0" w:space="0" w:color="auto"/>
                                          </w:divBdr>
                                          <w:divsChild>
                                            <w:div w:id="766803739">
                                              <w:marLeft w:val="0"/>
                                              <w:marRight w:val="0"/>
                                              <w:marTop w:val="0"/>
                                              <w:marBottom w:val="0"/>
                                              <w:divBdr>
                                                <w:top w:val="none" w:sz="0" w:space="0" w:color="auto"/>
                                                <w:left w:val="none" w:sz="0" w:space="0" w:color="auto"/>
                                                <w:bottom w:val="none" w:sz="0" w:space="0" w:color="auto"/>
                                                <w:right w:val="none" w:sz="0" w:space="0" w:color="auto"/>
                                              </w:divBdr>
                                              <w:divsChild>
                                                <w:div w:id="476269200">
                                                  <w:marLeft w:val="0"/>
                                                  <w:marRight w:val="0"/>
                                                  <w:marTop w:val="0"/>
                                                  <w:marBottom w:val="0"/>
                                                  <w:divBdr>
                                                    <w:top w:val="none" w:sz="0" w:space="0" w:color="auto"/>
                                                    <w:left w:val="none" w:sz="0" w:space="0" w:color="auto"/>
                                                    <w:bottom w:val="none" w:sz="0" w:space="0" w:color="auto"/>
                                                    <w:right w:val="none" w:sz="0" w:space="0" w:color="auto"/>
                                                  </w:divBdr>
                                                  <w:divsChild>
                                                    <w:div w:id="1730418946">
                                                      <w:marLeft w:val="0"/>
                                                      <w:marRight w:val="0"/>
                                                      <w:marTop w:val="0"/>
                                                      <w:marBottom w:val="0"/>
                                                      <w:divBdr>
                                                        <w:top w:val="none" w:sz="0" w:space="0" w:color="auto"/>
                                                        <w:left w:val="none" w:sz="0" w:space="0" w:color="auto"/>
                                                        <w:bottom w:val="none" w:sz="0" w:space="0" w:color="auto"/>
                                                        <w:right w:val="none" w:sz="0" w:space="0" w:color="auto"/>
                                                      </w:divBdr>
                                                      <w:divsChild>
                                                        <w:div w:id="319044296">
                                                          <w:marLeft w:val="0"/>
                                                          <w:marRight w:val="0"/>
                                                          <w:marTop w:val="0"/>
                                                          <w:marBottom w:val="0"/>
                                                          <w:divBdr>
                                                            <w:top w:val="none" w:sz="0" w:space="0" w:color="auto"/>
                                                            <w:left w:val="none" w:sz="0" w:space="0" w:color="auto"/>
                                                            <w:bottom w:val="none" w:sz="0" w:space="0" w:color="auto"/>
                                                            <w:right w:val="none" w:sz="0" w:space="0" w:color="auto"/>
                                                          </w:divBdr>
                                                          <w:divsChild>
                                                            <w:div w:id="324864709">
                                                              <w:marLeft w:val="0"/>
                                                              <w:marRight w:val="0"/>
                                                              <w:marTop w:val="0"/>
                                                              <w:marBottom w:val="0"/>
                                                              <w:divBdr>
                                                                <w:top w:val="none" w:sz="0" w:space="0" w:color="auto"/>
                                                                <w:left w:val="none" w:sz="0" w:space="0" w:color="auto"/>
                                                                <w:bottom w:val="none" w:sz="0" w:space="0" w:color="auto"/>
                                                                <w:right w:val="none" w:sz="0" w:space="0" w:color="auto"/>
                                                              </w:divBdr>
                                                              <w:divsChild>
                                                                <w:div w:id="90706834">
                                                                  <w:marLeft w:val="0"/>
                                                                  <w:marRight w:val="0"/>
                                                                  <w:marTop w:val="0"/>
                                                                  <w:marBottom w:val="0"/>
                                                                  <w:divBdr>
                                                                    <w:top w:val="none" w:sz="0" w:space="0" w:color="auto"/>
                                                                    <w:left w:val="none" w:sz="0" w:space="0" w:color="auto"/>
                                                                    <w:bottom w:val="none" w:sz="0" w:space="0" w:color="auto"/>
                                                                    <w:right w:val="none" w:sz="0" w:space="0" w:color="auto"/>
                                                                  </w:divBdr>
                                                                  <w:divsChild>
                                                                    <w:div w:id="1660302257">
                                                                      <w:marLeft w:val="0"/>
                                                                      <w:marRight w:val="0"/>
                                                                      <w:marTop w:val="0"/>
                                                                      <w:marBottom w:val="0"/>
                                                                      <w:divBdr>
                                                                        <w:top w:val="none" w:sz="0" w:space="0" w:color="auto"/>
                                                                        <w:left w:val="none" w:sz="0" w:space="0" w:color="auto"/>
                                                                        <w:bottom w:val="none" w:sz="0" w:space="0" w:color="auto"/>
                                                                        <w:right w:val="none" w:sz="0" w:space="0" w:color="auto"/>
                                                                      </w:divBdr>
                                                                      <w:divsChild>
                                                                        <w:div w:id="1191187997">
                                                                          <w:marLeft w:val="0"/>
                                                                          <w:marRight w:val="0"/>
                                                                          <w:marTop w:val="0"/>
                                                                          <w:marBottom w:val="0"/>
                                                                          <w:divBdr>
                                                                            <w:top w:val="none" w:sz="0" w:space="0" w:color="auto"/>
                                                                            <w:left w:val="none" w:sz="0" w:space="0" w:color="auto"/>
                                                                            <w:bottom w:val="none" w:sz="0" w:space="0" w:color="auto"/>
                                                                            <w:right w:val="none" w:sz="0" w:space="0" w:color="auto"/>
                                                                          </w:divBdr>
                                                                          <w:divsChild>
                                                                            <w:div w:id="1679847980">
                                                                              <w:marLeft w:val="0"/>
                                                                              <w:marRight w:val="0"/>
                                                                              <w:marTop w:val="0"/>
                                                                              <w:marBottom w:val="0"/>
                                                                              <w:divBdr>
                                                                                <w:top w:val="none" w:sz="0" w:space="0" w:color="auto"/>
                                                                                <w:left w:val="none" w:sz="0" w:space="0" w:color="auto"/>
                                                                                <w:bottom w:val="none" w:sz="0" w:space="0" w:color="auto"/>
                                                                                <w:right w:val="none" w:sz="0" w:space="0" w:color="auto"/>
                                                                              </w:divBdr>
                                                                              <w:divsChild>
                                                                                <w:div w:id="1175220569">
                                                                                  <w:marLeft w:val="0"/>
                                                                                  <w:marRight w:val="0"/>
                                                                                  <w:marTop w:val="0"/>
                                                                                  <w:marBottom w:val="0"/>
                                                                                  <w:divBdr>
                                                                                    <w:top w:val="none" w:sz="0" w:space="0" w:color="auto"/>
                                                                                    <w:left w:val="none" w:sz="0" w:space="0" w:color="auto"/>
                                                                                    <w:bottom w:val="none" w:sz="0" w:space="0" w:color="auto"/>
                                                                                    <w:right w:val="none" w:sz="0" w:space="0" w:color="auto"/>
                                                                                  </w:divBdr>
                                                                                  <w:divsChild>
                                                                                    <w:div w:id="1440030911">
                                                                                      <w:marLeft w:val="0"/>
                                                                                      <w:marRight w:val="0"/>
                                                                                      <w:marTop w:val="0"/>
                                                                                      <w:marBottom w:val="0"/>
                                                                                      <w:divBdr>
                                                                                        <w:top w:val="none" w:sz="0" w:space="0" w:color="auto"/>
                                                                                        <w:left w:val="none" w:sz="0" w:space="0" w:color="auto"/>
                                                                                        <w:bottom w:val="none" w:sz="0" w:space="0" w:color="auto"/>
                                                                                        <w:right w:val="none" w:sz="0" w:space="0" w:color="auto"/>
                                                                                      </w:divBdr>
                                                                                      <w:divsChild>
                                                                                        <w:div w:id="1583443720">
                                                                                          <w:marLeft w:val="0"/>
                                                                                          <w:marRight w:val="0"/>
                                                                                          <w:marTop w:val="0"/>
                                                                                          <w:marBottom w:val="0"/>
                                                                                          <w:divBdr>
                                                                                            <w:top w:val="none" w:sz="0" w:space="0" w:color="auto"/>
                                                                                            <w:left w:val="none" w:sz="0" w:space="0" w:color="auto"/>
                                                                                            <w:bottom w:val="none" w:sz="0" w:space="0" w:color="auto"/>
                                                                                            <w:right w:val="none" w:sz="0" w:space="0" w:color="auto"/>
                                                                                          </w:divBdr>
                                                                                          <w:divsChild>
                                                                                            <w:div w:id="1616404561">
                                                                                              <w:marLeft w:val="0"/>
                                                                                              <w:marRight w:val="0"/>
                                                                                              <w:marTop w:val="0"/>
                                                                                              <w:marBottom w:val="0"/>
                                                                                              <w:divBdr>
                                                                                                <w:top w:val="none" w:sz="0" w:space="0" w:color="auto"/>
                                                                                                <w:left w:val="none" w:sz="0" w:space="0" w:color="auto"/>
                                                                                                <w:bottom w:val="none" w:sz="0" w:space="0" w:color="auto"/>
                                                                                                <w:right w:val="none" w:sz="0" w:space="0" w:color="auto"/>
                                                                                              </w:divBdr>
                                                                                              <w:divsChild>
                                                                                                <w:div w:id="1026517949">
                                                                                                  <w:marLeft w:val="0"/>
                                                                                                  <w:marRight w:val="0"/>
                                                                                                  <w:marTop w:val="0"/>
                                                                                                  <w:marBottom w:val="0"/>
                                                                                                  <w:divBdr>
                                                                                                    <w:top w:val="none" w:sz="0" w:space="0" w:color="auto"/>
                                                                                                    <w:left w:val="none" w:sz="0" w:space="0" w:color="auto"/>
                                                                                                    <w:bottom w:val="none" w:sz="0" w:space="0" w:color="auto"/>
                                                                                                    <w:right w:val="none" w:sz="0" w:space="0" w:color="auto"/>
                                                                                                  </w:divBdr>
                                                                                                  <w:divsChild>
                                                                                                    <w:div w:id="1739597579">
                                                                                                      <w:marLeft w:val="0"/>
                                                                                                      <w:marRight w:val="0"/>
                                                                                                      <w:marTop w:val="0"/>
                                                                                                      <w:marBottom w:val="0"/>
                                                                                                      <w:divBdr>
                                                                                                        <w:top w:val="none" w:sz="0" w:space="0" w:color="auto"/>
                                                                                                        <w:left w:val="none" w:sz="0" w:space="0" w:color="auto"/>
                                                                                                        <w:bottom w:val="none" w:sz="0" w:space="0" w:color="auto"/>
                                                                                                        <w:right w:val="none" w:sz="0" w:space="0" w:color="auto"/>
                                                                                                      </w:divBdr>
                                                                                                      <w:divsChild>
                                                                                                        <w:div w:id="204023839">
                                                                                                          <w:marLeft w:val="0"/>
                                                                                                          <w:marRight w:val="0"/>
                                                                                                          <w:marTop w:val="0"/>
                                                                                                          <w:marBottom w:val="0"/>
                                                                                                          <w:divBdr>
                                                                                                            <w:top w:val="none" w:sz="0" w:space="0" w:color="auto"/>
                                                                                                            <w:left w:val="none" w:sz="0" w:space="0" w:color="auto"/>
                                                                                                            <w:bottom w:val="none" w:sz="0" w:space="0" w:color="auto"/>
                                                                                                            <w:right w:val="none" w:sz="0" w:space="0" w:color="auto"/>
                                                                                                          </w:divBdr>
                                                                                                          <w:divsChild>
                                                                                                            <w:div w:id="731002739">
                                                                                                              <w:marLeft w:val="0"/>
                                                                                                              <w:marRight w:val="0"/>
                                                                                                              <w:marTop w:val="0"/>
                                                                                                              <w:marBottom w:val="0"/>
                                                                                                              <w:divBdr>
                                                                                                                <w:top w:val="none" w:sz="0" w:space="0" w:color="auto"/>
                                                                                                                <w:left w:val="none" w:sz="0" w:space="0" w:color="auto"/>
                                                                                                                <w:bottom w:val="none" w:sz="0" w:space="0" w:color="auto"/>
                                                                                                                <w:right w:val="none" w:sz="0" w:space="0" w:color="auto"/>
                                                                                                              </w:divBdr>
                                                                                                              <w:divsChild>
                                                                                                                <w:div w:id="1398090592">
                                                                                                                  <w:marLeft w:val="0"/>
                                                                                                                  <w:marRight w:val="0"/>
                                                                                                                  <w:marTop w:val="0"/>
                                                                                                                  <w:marBottom w:val="0"/>
                                                                                                                  <w:divBdr>
                                                                                                                    <w:top w:val="none" w:sz="0" w:space="0" w:color="auto"/>
                                                                                                                    <w:left w:val="none" w:sz="0" w:space="0" w:color="auto"/>
                                                                                                                    <w:bottom w:val="none" w:sz="0" w:space="0" w:color="auto"/>
                                                                                                                    <w:right w:val="none" w:sz="0" w:space="0" w:color="auto"/>
                                                                                                                  </w:divBdr>
                                                                                                                  <w:divsChild>
                                                                                                                    <w:div w:id="832523430">
                                                                                                                      <w:marLeft w:val="0"/>
                                                                                                                      <w:marRight w:val="0"/>
                                                                                                                      <w:marTop w:val="0"/>
                                                                                                                      <w:marBottom w:val="0"/>
                                                                                                                      <w:divBdr>
                                                                                                                        <w:top w:val="none" w:sz="0" w:space="0" w:color="auto"/>
                                                                                                                        <w:left w:val="none" w:sz="0" w:space="0" w:color="auto"/>
                                                                                                                        <w:bottom w:val="none" w:sz="0" w:space="0" w:color="auto"/>
                                                                                                                        <w:right w:val="none" w:sz="0" w:space="0" w:color="auto"/>
                                                                                                                      </w:divBdr>
                                                                                                                      <w:divsChild>
                                                                                                                        <w:div w:id="1829900329">
                                                                                                                          <w:marLeft w:val="0"/>
                                                                                                                          <w:marRight w:val="0"/>
                                                                                                                          <w:marTop w:val="0"/>
                                                                                                                          <w:marBottom w:val="0"/>
                                                                                                                          <w:divBdr>
                                                                                                                            <w:top w:val="none" w:sz="0" w:space="0" w:color="auto"/>
                                                                                                                            <w:left w:val="none" w:sz="0" w:space="0" w:color="auto"/>
                                                                                                                            <w:bottom w:val="none" w:sz="0" w:space="0" w:color="auto"/>
                                                                                                                            <w:right w:val="none" w:sz="0" w:space="0" w:color="auto"/>
                                                                                                                          </w:divBdr>
                                                                                                                          <w:divsChild>
                                                                                                                            <w:div w:id="1406565989">
                                                                                                                              <w:marLeft w:val="0"/>
                                                                                                                              <w:marRight w:val="0"/>
                                                                                                                              <w:marTop w:val="0"/>
                                                                                                                              <w:marBottom w:val="0"/>
                                                                                                                              <w:divBdr>
                                                                                                                                <w:top w:val="none" w:sz="0" w:space="0" w:color="auto"/>
                                                                                                                                <w:left w:val="none" w:sz="0" w:space="0" w:color="auto"/>
                                                                                                                                <w:bottom w:val="none" w:sz="0" w:space="0" w:color="auto"/>
                                                                                                                                <w:right w:val="none" w:sz="0" w:space="0" w:color="auto"/>
                                                                                                                              </w:divBdr>
                                                                                                                              <w:divsChild>
                                                                                                                                <w:div w:id="1890149554">
                                                                                                                                  <w:marLeft w:val="0"/>
                                                                                                                                  <w:marRight w:val="0"/>
                                                                                                                                  <w:marTop w:val="0"/>
                                                                                                                                  <w:marBottom w:val="0"/>
                                                                                                                                  <w:divBdr>
                                                                                                                                    <w:top w:val="none" w:sz="0" w:space="0" w:color="auto"/>
                                                                                                                                    <w:left w:val="none" w:sz="0" w:space="0" w:color="auto"/>
                                                                                                                                    <w:bottom w:val="none" w:sz="0" w:space="0" w:color="auto"/>
                                                                                                                                    <w:right w:val="none" w:sz="0" w:space="0" w:color="auto"/>
                                                                                                                                  </w:divBdr>
                                                                                                                                  <w:divsChild>
                                                                                                                                    <w:div w:id="850028136">
                                                                                                                                      <w:marLeft w:val="0"/>
                                                                                                                                      <w:marRight w:val="0"/>
                                                                                                                                      <w:marTop w:val="0"/>
                                                                                                                                      <w:marBottom w:val="0"/>
                                                                                                                                      <w:divBdr>
                                                                                                                                        <w:top w:val="none" w:sz="0" w:space="0" w:color="auto"/>
                                                                                                                                        <w:left w:val="none" w:sz="0" w:space="0" w:color="auto"/>
                                                                                                                                        <w:bottom w:val="none" w:sz="0" w:space="0" w:color="auto"/>
                                                                                                                                        <w:right w:val="none" w:sz="0" w:space="0" w:color="auto"/>
                                                                                                                                      </w:divBdr>
                                                                                                                                      <w:divsChild>
                                                                                                                                        <w:div w:id="549420381">
                                                                                                                                          <w:marLeft w:val="0"/>
                                                                                                                                          <w:marRight w:val="0"/>
                                                                                                                                          <w:marTop w:val="0"/>
                                                                                                                                          <w:marBottom w:val="0"/>
                                                                                                                                          <w:divBdr>
                                                                                                                                            <w:top w:val="none" w:sz="0" w:space="0" w:color="auto"/>
                                                                                                                                            <w:left w:val="none" w:sz="0" w:space="0" w:color="auto"/>
                                                                                                                                            <w:bottom w:val="none" w:sz="0" w:space="0" w:color="auto"/>
                                                                                                                                            <w:right w:val="none" w:sz="0" w:space="0" w:color="auto"/>
                                                                                                                                          </w:divBdr>
                                                                                                                                          <w:divsChild>
                                                                                                                                            <w:div w:id="1510172616">
                                                                                                                                              <w:marLeft w:val="0"/>
                                                                                                                                              <w:marRight w:val="0"/>
                                                                                                                                              <w:marTop w:val="0"/>
                                                                                                                                              <w:marBottom w:val="0"/>
                                                                                                                                              <w:divBdr>
                                                                                                                                                <w:top w:val="none" w:sz="0" w:space="0" w:color="auto"/>
                                                                                                                                                <w:left w:val="none" w:sz="0" w:space="0" w:color="auto"/>
                                                                                                                                                <w:bottom w:val="none" w:sz="0" w:space="0" w:color="auto"/>
                                                                                                                                                <w:right w:val="none" w:sz="0" w:space="0" w:color="auto"/>
                                                                                                                                              </w:divBdr>
                                                                                                                                              <w:divsChild>
                                                                                                                                                <w:div w:id="915480132">
                                                                                                                                                  <w:marLeft w:val="0"/>
                                                                                                                                                  <w:marRight w:val="0"/>
                                                                                                                                                  <w:marTop w:val="0"/>
                                                                                                                                                  <w:marBottom w:val="0"/>
                                                                                                                                                  <w:divBdr>
                                                                                                                                                    <w:top w:val="none" w:sz="0" w:space="0" w:color="auto"/>
                                                                                                                                                    <w:left w:val="none" w:sz="0" w:space="0" w:color="auto"/>
                                                                                                                                                    <w:bottom w:val="none" w:sz="0" w:space="0" w:color="auto"/>
                                                                                                                                                    <w:right w:val="none" w:sz="0" w:space="0" w:color="auto"/>
                                                                                                                                                  </w:divBdr>
                                                                                                                                                  <w:divsChild>
                                                                                                                                                    <w:div w:id="1329358605">
                                                                                                                                                      <w:marLeft w:val="0"/>
                                                                                                                                                      <w:marRight w:val="0"/>
                                                                                                                                                      <w:marTop w:val="0"/>
                                                                                                                                                      <w:marBottom w:val="0"/>
                                                                                                                                                      <w:divBdr>
                                                                                                                                                        <w:top w:val="none" w:sz="0" w:space="0" w:color="auto"/>
                                                                                                                                                        <w:left w:val="none" w:sz="0" w:space="0" w:color="auto"/>
                                                                                                                                                        <w:bottom w:val="none" w:sz="0" w:space="0" w:color="auto"/>
                                                                                                                                                        <w:right w:val="none" w:sz="0" w:space="0" w:color="auto"/>
                                                                                                                                                      </w:divBdr>
                                                                                                                                                      <w:divsChild>
                                                                                                                                                        <w:div w:id="1809779332">
                                                                                                                                                          <w:marLeft w:val="0"/>
                                                                                                                                                          <w:marRight w:val="0"/>
                                                                                                                                                          <w:marTop w:val="0"/>
                                                                                                                                                          <w:marBottom w:val="0"/>
                                                                                                                                                          <w:divBdr>
                                                                                                                                                            <w:top w:val="none" w:sz="0" w:space="0" w:color="auto"/>
                                                                                                                                                            <w:left w:val="none" w:sz="0" w:space="0" w:color="auto"/>
                                                                                                                                                            <w:bottom w:val="none" w:sz="0" w:space="0" w:color="auto"/>
                                                                                                                                                            <w:right w:val="none" w:sz="0" w:space="0" w:color="auto"/>
                                                                                                                                                          </w:divBdr>
                                                                                                                                                          <w:divsChild>
                                                                                                                                                            <w:div w:id="1249463642">
                                                                                                                                                              <w:marLeft w:val="0"/>
                                                                                                                                                              <w:marRight w:val="0"/>
                                                                                                                                                              <w:marTop w:val="0"/>
                                                                                                                                                              <w:marBottom w:val="0"/>
                                                                                                                                                              <w:divBdr>
                                                                                                                                                                <w:top w:val="none" w:sz="0" w:space="0" w:color="auto"/>
                                                                                                                                                                <w:left w:val="none" w:sz="0" w:space="0" w:color="auto"/>
                                                                                                                                                                <w:bottom w:val="none" w:sz="0" w:space="0" w:color="auto"/>
                                                                                                                                                                <w:right w:val="none" w:sz="0" w:space="0" w:color="auto"/>
                                                                                                                                                              </w:divBdr>
                                                                                                                                                              <w:divsChild>
                                                                                                                                                                <w:div w:id="1836414312">
                                                                                                                                                                  <w:marLeft w:val="0"/>
                                                                                                                                                                  <w:marRight w:val="0"/>
                                                                                                                                                                  <w:marTop w:val="0"/>
                                                                                                                                                                  <w:marBottom w:val="0"/>
                                                                                                                                                                  <w:divBdr>
                                                                                                                                                                    <w:top w:val="none" w:sz="0" w:space="0" w:color="auto"/>
                                                                                                                                                                    <w:left w:val="none" w:sz="0" w:space="0" w:color="auto"/>
                                                                                                                                                                    <w:bottom w:val="none" w:sz="0" w:space="0" w:color="auto"/>
                                                                                                                                                                    <w:right w:val="none" w:sz="0" w:space="0" w:color="auto"/>
                                                                                                                                                                  </w:divBdr>
                                                                                                                                                                  <w:divsChild>
                                                                                                                                                                    <w:div w:id="1912156798">
                                                                                                                                                                      <w:marLeft w:val="0"/>
                                                                                                                                                                      <w:marRight w:val="0"/>
                                                                                                                                                                      <w:marTop w:val="0"/>
                                                                                                                                                                      <w:marBottom w:val="0"/>
                                                                                                                                                                      <w:divBdr>
                                                                                                                                                                        <w:top w:val="none" w:sz="0" w:space="0" w:color="auto"/>
                                                                                                                                                                        <w:left w:val="none" w:sz="0" w:space="0" w:color="auto"/>
                                                                                                                                                                        <w:bottom w:val="none" w:sz="0" w:space="0" w:color="auto"/>
                                                                                                                                                                        <w:right w:val="none" w:sz="0" w:space="0" w:color="auto"/>
                                                                                                                                                                      </w:divBdr>
                                                                                                                                                                      <w:divsChild>
                                                                                                                                                                        <w:div w:id="1634870147">
                                                                                                                                                                          <w:marLeft w:val="0"/>
                                                                                                                                                                          <w:marRight w:val="0"/>
                                                                                                                                                                          <w:marTop w:val="0"/>
                                                                                                                                                                          <w:marBottom w:val="0"/>
                                                                                                                                                                          <w:divBdr>
                                                                                                                                                                            <w:top w:val="none" w:sz="0" w:space="0" w:color="auto"/>
                                                                                                                                                                            <w:left w:val="none" w:sz="0" w:space="0" w:color="auto"/>
                                                                                                                                                                            <w:bottom w:val="none" w:sz="0" w:space="0" w:color="auto"/>
                                                                                                                                                                            <w:right w:val="none" w:sz="0" w:space="0" w:color="auto"/>
                                                                                                                                                                          </w:divBdr>
                                                                                                                                                                          <w:divsChild>
                                                                                                                                                                            <w:div w:id="1344894230">
                                                                                                                                                                              <w:marLeft w:val="0"/>
                                                                                                                                                                              <w:marRight w:val="0"/>
                                                                                                                                                                              <w:marTop w:val="0"/>
                                                                                                                                                                              <w:marBottom w:val="0"/>
                                                                                                                                                                              <w:divBdr>
                                                                                                                                                                                <w:top w:val="none" w:sz="0" w:space="0" w:color="auto"/>
                                                                                                                                                                                <w:left w:val="none" w:sz="0" w:space="0" w:color="auto"/>
                                                                                                                                                                                <w:bottom w:val="none" w:sz="0" w:space="0" w:color="auto"/>
                                                                                                                                                                                <w:right w:val="none" w:sz="0" w:space="0" w:color="auto"/>
                                                                                                                                                                              </w:divBdr>
                                                                                                                                                                              <w:divsChild>
                                                                                                                                                                                <w:div w:id="1492059580">
                                                                                                                                                                                  <w:marLeft w:val="0"/>
                                                                                                                                                                                  <w:marRight w:val="0"/>
                                                                                                                                                                                  <w:marTop w:val="0"/>
                                                                                                                                                                                  <w:marBottom w:val="0"/>
                                                                                                                                                                                  <w:divBdr>
                                                                                                                                                                                    <w:top w:val="none" w:sz="0" w:space="0" w:color="auto"/>
                                                                                                                                                                                    <w:left w:val="none" w:sz="0" w:space="0" w:color="auto"/>
                                                                                                                                                                                    <w:bottom w:val="none" w:sz="0" w:space="0" w:color="auto"/>
                                                                                                                                                                                    <w:right w:val="none" w:sz="0" w:space="0" w:color="auto"/>
                                                                                                                                                                                  </w:divBdr>
                                                                                                                                                                                  <w:divsChild>
                                                                                                                                                                                    <w:div w:id="1778673348">
                                                                                                                                                                                      <w:marLeft w:val="0"/>
                                                                                                                                                                                      <w:marRight w:val="0"/>
                                                                                                                                                                                      <w:marTop w:val="0"/>
                                                                                                                                                                                      <w:marBottom w:val="0"/>
                                                                                                                                                                                      <w:divBdr>
                                                                                                                                                                                        <w:top w:val="none" w:sz="0" w:space="0" w:color="auto"/>
                                                                                                                                                                                        <w:left w:val="none" w:sz="0" w:space="0" w:color="auto"/>
                                                                                                                                                                                        <w:bottom w:val="none" w:sz="0" w:space="0" w:color="auto"/>
                                                                                                                                                                                        <w:right w:val="none" w:sz="0" w:space="0" w:color="auto"/>
                                                                                                                                                                                      </w:divBdr>
                                                                                                                                                                                      <w:divsChild>
                                                                                                                                                                                        <w:div w:id="492914913">
                                                                                                                                                                                          <w:marLeft w:val="0"/>
                                                                                                                                                                                          <w:marRight w:val="0"/>
                                                                                                                                                                                          <w:marTop w:val="0"/>
                                                                                                                                                                                          <w:marBottom w:val="0"/>
                                                                                                                                                                                          <w:divBdr>
                                                                                                                                                                                            <w:top w:val="none" w:sz="0" w:space="0" w:color="auto"/>
                                                                                                                                                                                            <w:left w:val="none" w:sz="0" w:space="0" w:color="auto"/>
                                                                                                                                                                                            <w:bottom w:val="none" w:sz="0" w:space="0" w:color="auto"/>
                                                                                                                                                                                            <w:right w:val="none" w:sz="0" w:space="0" w:color="auto"/>
                                                                                                                                                                                          </w:divBdr>
                                                                                                                                                                                          <w:divsChild>
                                                                                                                                                                                            <w:div w:id="1620525835">
                                                                                                                                                                                              <w:marLeft w:val="0"/>
                                                                                                                                                                                              <w:marRight w:val="0"/>
                                                                                                                                                                                              <w:marTop w:val="0"/>
                                                                                                                                                                                              <w:marBottom w:val="0"/>
                                                                                                                                                                                              <w:divBdr>
                                                                                                                                                                                                <w:top w:val="none" w:sz="0" w:space="0" w:color="auto"/>
                                                                                                                                                                                                <w:left w:val="none" w:sz="0" w:space="0" w:color="auto"/>
                                                                                                                                                                                                <w:bottom w:val="none" w:sz="0" w:space="0" w:color="auto"/>
                                                                                                                                                                                                <w:right w:val="none" w:sz="0" w:space="0" w:color="auto"/>
                                                                                                                                                                                              </w:divBdr>
                                                                                                                                                                                              <w:divsChild>
                                                                                                                                                                                                <w:div w:id="609893622">
                                                                                                                                                                                                  <w:marLeft w:val="0"/>
                                                                                                                                                                                                  <w:marRight w:val="0"/>
                                                                                                                                                                                                  <w:marTop w:val="0"/>
                                                                                                                                                                                                  <w:marBottom w:val="0"/>
                                                                                                                                                                                                  <w:divBdr>
                                                                                                                                                                                                    <w:top w:val="none" w:sz="0" w:space="0" w:color="auto"/>
                                                                                                                                                                                                    <w:left w:val="none" w:sz="0" w:space="0" w:color="auto"/>
                                                                                                                                                                                                    <w:bottom w:val="none" w:sz="0" w:space="0" w:color="auto"/>
                                                                                                                                                                                                    <w:right w:val="none" w:sz="0" w:space="0" w:color="auto"/>
                                                                                                                                                                                                  </w:divBdr>
                                                                                                                                                                                                  <w:divsChild>
                                                                                                                                                                                                    <w:div w:id="1046831423">
                                                                                                                                                                                                      <w:marLeft w:val="0"/>
                                                                                                                                                                                                      <w:marRight w:val="0"/>
                                                                                                                                                                                                      <w:marTop w:val="0"/>
                                                                                                                                                                                                      <w:marBottom w:val="0"/>
                                                                                                                                                                                                      <w:divBdr>
                                                                                                                                                                                                        <w:top w:val="none" w:sz="0" w:space="0" w:color="auto"/>
                                                                                                                                                                                                        <w:left w:val="none" w:sz="0" w:space="0" w:color="auto"/>
                                                                                                                                                                                                        <w:bottom w:val="none" w:sz="0" w:space="0" w:color="auto"/>
                                                                                                                                                                                                        <w:right w:val="none" w:sz="0" w:space="0" w:color="auto"/>
                                                                                                                                                                                                      </w:divBdr>
                                                                                                                                                                                                      <w:divsChild>
                                                                                                                                                                                                        <w:div w:id="1400397681">
                                                                                                                                                                                                          <w:marLeft w:val="0"/>
                                                                                                                                                                                                          <w:marRight w:val="0"/>
                                                                                                                                                                                                          <w:marTop w:val="0"/>
                                                                                                                                                                                                          <w:marBottom w:val="0"/>
                                                                                                                                                                                                          <w:divBdr>
                                                                                                                                                                                                            <w:top w:val="none" w:sz="0" w:space="0" w:color="auto"/>
                                                                                                                                                                                                            <w:left w:val="none" w:sz="0" w:space="0" w:color="auto"/>
                                                                                                                                                                                                            <w:bottom w:val="none" w:sz="0" w:space="0" w:color="auto"/>
                                                                                                                                                                                                            <w:right w:val="none" w:sz="0" w:space="0" w:color="auto"/>
                                                                                                                                                                                                          </w:divBdr>
                                                                                                                                                                                                          <w:divsChild>
                                                                                                                                                                                                            <w:div w:id="2147043597">
                                                                                                                                                                                                              <w:marLeft w:val="0"/>
                                                                                                                                                                                                              <w:marRight w:val="0"/>
                                                                                                                                                                                                              <w:marTop w:val="0"/>
                                                                                                                                                                                                              <w:marBottom w:val="0"/>
                                                                                                                                                                                                              <w:divBdr>
                                                                                                                                                                                                                <w:top w:val="none" w:sz="0" w:space="0" w:color="auto"/>
                                                                                                                                                                                                                <w:left w:val="none" w:sz="0" w:space="0" w:color="auto"/>
                                                                                                                                                                                                                <w:bottom w:val="none" w:sz="0" w:space="0" w:color="auto"/>
                                                                                                                                                                                                                <w:right w:val="none" w:sz="0" w:space="0" w:color="auto"/>
                                                                                                                                                                                                              </w:divBdr>
                                                                                                                                                                                                              <w:divsChild>
                                                                                                                                                                                                                <w:div w:id="1168254741">
                                                                                                                                                                                                                  <w:marLeft w:val="0"/>
                                                                                                                                                                                                                  <w:marRight w:val="0"/>
                                                                                                                                                                                                                  <w:marTop w:val="0"/>
                                                                                                                                                                                                                  <w:marBottom w:val="0"/>
                                                                                                                                                                                                                  <w:divBdr>
                                                                                                                                                                                                                    <w:top w:val="none" w:sz="0" w:space="0" w:color="auto"/>
                                                                                                                                                                                                                    <w:left w:val="none" w:sz="0" w:space="0" w:color="auto"/>
                                                                                                                                                                                                                    <w:bottom w:val="none" w:sz="0" w:space="0" w:color="auto"/>
                                                                                                                                                                                                                    <w:right w:val="none" w:sz="0" w:space="0" w:color="auto"/>
                                                                                                                                                                                                                  </w:divBdr>
                                                                                                                                                                                                                  <w:divsChild>
                                                                                                                                                                                                                    <w:div w:id="221257672">
                                                                                                                                                                                                                      <w:marLeft w:val="0"/>
                                                                                                                                                                                                                      <w:marRight w:val="0"/>
                                                                                                                                                                                                                      <w:marTop w:val="0"/>
                                                                                                                                                                                                                      <w:marBottom w:val="0"/>
                                                                                                                                                                                                                      <w:divBdr>
                                                                                                                                                                                                                        <w:top w:val="none" w:sz="0" w:space="0" w:color="auto"/>
                                                                                                                                                                                                                        <w:left w:val="none" w:sz="0" w:space="0" w:color="auto"/>
                                                                                                                                                                                                                        <w:bottom w:val="none" w:sz="0" w:space="0" w:color="auto"/>
                                                                                                                                                                                                                        <w:right w:val="none" w:sz="0" w:space="0" w:color="auto"/>
                                                                                                                                                                                                                      </w:divBdr>
                                                                                                                                                                                                                      <w:divsChild>
                                                                                                                                                                                                                        <w:div w:id="2072731633">
                                                                                                                                                                                                                          <w:marLeft w:val="0"/>
                                                                                                                                                                                                                          <w:marRight w:val="0"/>
                                                                                                                                                                                                                          <w:marTop w:val="0"/>
                                                                                                                                                                                                                          <w:marBottom w:val="0"/>
                                                                                                                                                                                                                          <w:divBdr>
                                                                                                                                                                                                                            <w:top w:val="none" w:sz="0" w:space="0" w:color="auto"/>
                                                                                                                                                                                                                            <w:left w:val="none" w:sz="0" w:space="0" w:color="auto"/>
                                                                                                                                                                                                                            <w:bottom w:val="none" w:sz="0" w:space="0" w:color="auto"/>
                                                                                                                                                                                                                            <w:right w:val="none" w:sz="0" w:space="0" w:color="auto"/>
                                                                                                                                                                                                                          </w:divBdr>
                                                                                                                                                                                                                          <w:divsChild>
                                                                                                                                                                                                                            <w:div w:id="1172834928">
                                                                                                                                                                                                                              <w:marLeft w:val="0"/>
                                                                                                                                                                                                                              <w:marRight w:val="0"/>
                                                                                                                                                                                                                              <w:marTop w:val="0"/>
                                                                                                                                                                                                                              <w:marBottom w:val="0"/>
                                                                                                                                                                                                                              <w:divBdr>
                                                                                                                                                                                                                                <w:top w:val="none" w:sz="0" w:space="0" w:color="auto"/>
                                                                                                                                                                                                                                <w:left w:val="none" w:sz="0" w:space="0" w:color="auto"/>
                                                                                                                                                                                                                                <w:bottom w:val="none" w:sz="0" w:space="0" w:color="auto"/>
                                                                                                                                                                                                                                <w:right w:val="none" w:sz="0" w:space="0" w:color="auto"/>
                                                                                                                                                                                                                              </w:divBdr>
                                                                                                                                                                                                                              <w:divsChild>
                                                                                                                                                                                                                                <w:div w:id="1567835852">
                                                                                                                                                                                                                                  <w:marLeft w:val="0"/>
                                                                                                                                                                                                                                  <w:marRight w:val="0"/>
                                                                                                                                                                                                                                  <w:marTop w:val="0"/>
                                                                                                                                                                                                                                  <w:marBottom w:val="0"/>
                                                                                                                                                                                                                                  <w:divBdr>
                                                                                                                                                                                                                                    <w:top w:val="none" w:sz="0" w:space="0" w:color="auto"/>
                                                                                                                                                                                                                                    <w:left w:val="none" w:sz="0" w:space="0" w:color="auto"/>
                                                                                                                                                                                                                                    <w:bottom w:val="none" w:sz="0" w:space="0" w:color="auto"/>
                                                                                                                                                                                                                                    <w:right w:val="none" w:sz="0" w:space="0" w:color="auto"/>
                                                                                                                                                                                                                                  </w:divBdr>
                                                                                                                                                                                                                                  <w:divsChild>
                                                                                                                                                                                                                                    <w:div w:id="1120608572">
                                                                                                                                                                                                                                      <w:marLeft w:val="0"/>
                                                                                                                                                                                                                                      <w:marRight w:val="0"/>
                                                                                                                                                                                                                                      <w:marTop w:val="0"/>
                                                                                                                                                                                                                                      <w:marBottom w:val="0"/>
                                                                                                                                                                                                                                      <w:divBdr>
                                                                                                                                                                                                                                        <w:top w:val="none" w:sz="0" w:space="0" w:color="auto"/>
                                                                                                                                                                                                                                        <w:left w:val="none" w:sz="0" w:space="0" w:color="auto"/>
                                                                                                                                                                                                                                        <w:bottom w:val="none" w:sz="0" w:space="0" w:color="auto"/>
                                                                                                                                                                                                                                        <w:right w:val="none" w:sz="0" w:space="0" w:color="auto"/>
                                                                                                                                                                                                                                      </w:divBdr>
                                                                                                                                                                                                                                      <w:divsChild>
                                                                                                                                                                                                                                        <w:div w:id="1353651814">
                                                                                                                                                                                                                                          <w:marLeft w:val="0"/>
                                                                                                                                                                                                                                          <w:marRight w:val="0"/>
                                                                                                                                                                                                                                          <w:marTop w:val="0"/>
                                                                                                                                                                                                                                          <w:marBottom w:val="0"/>
                                                                                                                                                                                                                                          <w:divBdr>
                                                                                                                                                                                                                                            <w:top w:val="none" w:sz="0" w:space="0" w:color="auto"/>
                                                                                                                                                                                                                                            <w:left w:val="none" w:sz="0" w:space="0" w:color="auto"/>
                                                                                                                                                                                                                                            <w:bottom w:val="none" w:sz="0" w:space="0" w:color="auto"/>
                                                                                                                                                                                                                                            <w:right w:val="none" w:sz="0" w:space="0" w:color="auto"/>
                                                                                                                                                                                                                                          </w:divBdr>
                                                                                                                                                                                                                                          <w:divsChild>
                                                                                                                                                                                                                                            <w:div w:id="1597669361">
                                                                                                                                                                                                                                              <w:marLeft w:val="0"/>
                                                                                                                                                                                                                                              <w:marRight w:val="0"/>
                                                                                                                                                                                                                                              <w:marTop w:val="0"/>
                                                                                                                                                                                                                                              <w:marBottom w:val="0"/>
                                                                                                                                                                                                                                              <w:divBdr>
                                                                                                                                                                                                                                                <w:top w:val="none" w:sz="0" w:space="0" w:color="auto"/>
                                                                                                                                                                                                                                                <w:left w:val="none" w:sz="0" w:space="0" w:color="auto"/>
                                                                                                                                                                                                                                                <w:bottom w:val="none" w:sz="0" w:space="0" w:color="auto"/>
                                                                                                                                                                                                                                                <w:right w:val="none" w:sz="0" w:space="0" w:color="auto"/>
                                                                                                                                                                                                                                              </w:divBdr>
                                                                                                                                                                                                                                              <w:divsChild>
                                                                                                                                                                                                                                                <w:div w:id="267928116">
                                                                                                                                                                                                                                                  <w:marLeft w:val="0"/>
                                                                                                                                                                                                                                                  <w:marRight w:val="0"/>
                                                                                                                                                                                                                                                  <w:marTop w:val="0"/>
                                                                                                                                                                                                                                                  <w:marBottom w:val="0"/>
                                                                                                                                                                                                                                                  <w:divBdr>
                                                                                                                                                                                                                                                    <w:top w:val="none" w:sz="0" w:space="0" w:color="auto"/>
                                                                                                                                                                                                                                                    <w:left w:val="none" w:sz="0" w:space="0" w:color="auto"/>
                                                                                                                                                                                                                                                    <w:bottom w:val="none" w:sz="0" w:space="0" w:color="auto"/>
                                                                                                                                                                                                                                                    <w:right w:val="none" w:sz="0" w:space="0" w:color="auto"/>
                                                                                                                                                                                                                                                  </w:divBdr>
                                                                                                                                                                                                                                                  <w:divsChild>
                                                                                                                                                                                                                                                    <w:div w:id="897010249">
                                                                                                                                                                                                                                                      <w:marLeft w:val="0"/>
                                                                                                                                                                                                                                                      <w:marRight w:val="0"/>
                                                                                                                                                                                                                                                      <w:marTop w:val="0"/>
                                                                                                                                                                                                                                                      <w:marBottom w:val="0"/>
                                                                                                                                                                                                                                                      <w:divBdr>
                                                                                                                                                                                                                                                        <w:top w:val="none" w:sz="0" w:space="0" w:color="auto"/>
                                                                                                                                                                                                                                                        <w:left w:val="none" w:sz="0" w:space="0" w:color="auto"/>
                                                                                                                                                                                                                                                        <w:bottom w:val="none" w:sz="0" w:space="0" w:color="auto"/>
                                                                                                                                                                                                                                                        <w:right w:val="none" w:sz="0" w:space="0" w:color="auto"/>
                                                                                                                                                                                                                                                      </w:divBdr>
                                                                                                                                                                                                                                                      <w:divsChild>
                                                                                                                                                                                                                                                        <w:div w:id="1230653252">
                                                                                                                                                                                                                                                          <w:marLeft w:val="0"/>
                                                                                                                                                                                                                                                          <w:marRight w:val="0"/>
                                                                                                                                                                                                                                                          <w:marTop w:val="0"/>
                                                                                                                                                                                                                                                          <w:marBottom w:val="0"/>
                                                                                                                                                                                                                                                          <w:divBdr>
                                                                                                                                                                                                                                                            <w:top w:val="none" w:sz="0" w:space="0" w:color="auto"/>
                                                                                                                                                                                                                                                            <w:left w:val="none" w:sz="0" w:space="0" w:color="auto"/>
                                                                                                                                                                                                                                                            <w:bottom w:val="none" w:sz="0" w:space="0" w:color="auto"/>
                                                                                                                                                                                                                                                            <w:right w:val="none" w:sz="0" w:space="0" w:color="auto"/>
                                                                                                                                                                                                                                                          </w:divBdr>
                                                                                                                                                                                                                                                          <w:divsChild>
                                                                                                                                                                                                                                                            <w:div w:id="1584029528">
                                                                                                                                                                                                                                                              <w:marLeft w:val="0"/>
                                                                                                                                                                                                                                                              <w:marRight w:val="0"/>
                                                                                                                                                                                                                                                              <w:marTop w:val="0"/>
                                                                                                                                                                                                                                                              <w:marBottom w:val="0"/>
                                                                                                                                                                                                                                                              <w:divBdr>
                                                                                                                                                                                                                                                                <w:top w:val="none" w:sz="0" w:space="0" w:color="auto"/>
                                                                                                                                                                                                                                                                <w:left w:val="none" w:sz="0" w:space="0" w:color="auto"/>
                                                                                                                                                                                                                                                                <w:bottom w:val="none" w:sz="0" w:space="0" w:color="auto"/>
                                                                                                                                                                                                                                                                <w:right w:val="none" w:sz="0" w:space="0" w:color="auto"/>
                                                                                                                                                                                                                                                              </w:divBdr>
                                                                                                                                                                                                                                                              <w:divsChild>
                                                                                                                                                                                                                                                                <w:div w:id="1108890076">
                                                                                                                                                                                                                                                                  <w:marLeft w:val="0"/>
                                                                                                                                                                                                                                                                  <w:marRight w:val="0"/>
                                                                                                                                                                                                                                                                  <w:marTop w:val="0"/>
                                                                                                                                                                                                                                                                  <w:marBottom w:val="0"/>
                                                                                                                                                                                                                                                                  <w:divBdr>
                                                                                                                                                                                                                                                                    <w:top w:val="none" w:sz="0" w:space="0" w:color="auto"/>
                                                                                                                                                                                                                                                                    <w:left w:val="none" w:sz="0" w:space="0" w:color="auto"/>
                                                                                                                                                                                                                                                                    <w:bottom w:val="none" w:sz="0" w:space="0" w:color="auto"/>
                                                                                                                                                                                                                                                                    <w:right w:val="none" w:sz="0" w:space="0" w:color="auto"/>
                                                                                                                                                                                                                                                                  </w:divBdr>
                                                                                                                                                                                                                                                                  <w:divsChild>
                                                                                                                                                                                                                                                                    <w:div w:id="126072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66136442">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97527133">
          <w:marLeft w:val="0"/>
          <w:marRight w:val="0"/>
          <w:marTop w:val="0"/>
          <w:marBottom w:val="0"/>
          <w:divBdr>
            <w:top w:val="none" w:sz="0" w:space="0" w:color="auto"/>
            <w:left w:val="none" w:sz="0" w:space="0" w:color="auto"/>
            <w:bottom w:val="none" w:sz="0" w:space="0" w:color="auto"/>
            <w:right w:val="none" w:sz="0" w:space="0" w:color="auto"/>
          </w:divBdr>
        </w:div>
        <w:div w:id="306866075">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409934388">
                              <w:marLeft w:val="0"/>
                              <w:marRight w:val="0"/>
                              <w:marTop w:val="0"/>
                              <w:marBottom w:val="0"/>
                              <w:divBdr>
                                <w:top w:val="none" w:sz="0" w:space="0" w:color="auto"/>
                                <w:left w:val="none" w:sz="0" w:space="0" w:color="auto"/>
                                <w:bottom w:val="none" w:sz="0" w:space="0" w:color="auto"/>
                                <w:right w:val="none" w:sz="0" w:space="0" w:color="auto"/>
                              </w:divBdr>
                            </w:div>
                            <w:div w:id="20970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1438519957">
                              <w:marLeft w:val="0"/>
                              <w:marRight w:val="0"/>
                              <w:marTop w:val="0"/>
                              <w:marBottom w:val="0"/>
                              <w:divBdr>
                                <w:top w:val="none" w:sz="0" w:space="0" w:color="auto"/>
                                <w:left w:val="none" w:sz="0" w:space="0" w:color="auto"/>
                                <w:bottom w:val="none" w:sz="0" w:space="0" w:color="auto"/>
                                <w:right w:val="none" w:sz="0" w:space="0" w:color="auto"/>
                              </w:divBdr>
                            </w:div>
                            <w:div w:id="2019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721440840">
                              <w:marLeft w:val="0"/>
                              <w:marRight w:val="0"/>
                              <w:marTop w:val="0"/>
                              <w:marBottom w:val="0"/>
                              <w:divBdr>
                                <w:top w:val="none" w:sz="0" w:space="0" w:color="auto"/>
                                <w:left w:val="none" w:sz="0" w:space="0" w:color="auto"/>
                                <w:bottom w:val="none" w:sz="0" w:space="0" w:color="auto"/>
                                <w:right w:val="none" w:sz="0" w:space="0" w:color="auto"/>
                              </w:divBdr>
                            </w:div>
                            <w:div w:id="12419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256669450">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1373">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sChild>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9947">
              <w:marLeft w:val="0"/>
              <w:marRight w:val="0"/>
              <w:marTop w:val="0"/>
              <w:marBottom w:val="0"/>
              <w:divBdr>
                <w:top w:val="none" w:sz="0" w:space="0" w:color="auto"/>
                <w:left w:val="none" w:sz="0" w:space="0" w:color="auto"/>
                <w:bottom w:val="none" w:sz="0" w:space="0" w:color="auto"/>
                <w:right w:val="none" w:sz="0" w:space="0" w:color="auto"/>
              </w:divBdr>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sChild>
    </w:div>
    <w:div w:id="909312469">
      <w:bodyDiv w:val="1"/>
      <w:marLeft w:val="0"/>
      <w:marRight w:val="0"/>
      <w:marTop w:val="0"/>
      <w:marBottom w:val="0"/>
      <w:divBdr>
        <w:top w:val="none" w:sz="0" w:space="0" w:color="auto"/>
        <w:left w:val="none" w:sz="0" w:space="0" w:color="auto"/>
        <w:bottom w:val="none" w:sz="0" w:space="0" w:color="auto"/>
        <w:right w:val="none" w:sz="0" w:space="0" w:color="auto"/>
      </w:divBdr>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052463578">
      <w:bodyDiv w:val="1"/>
      <w:marLeft w:val="0"/>
      <w:marRight w:val="0"/>
      <w:marTop w:val="0"/>
      <w:marBottom w:val="0"/>
      <w:divBdr>
        <w:top w:val="none" w:sz="0" w:space="0" w:color="auto"/>
        <w:left w:val="none" w:sz="0" w:space="0" w:color="auto"/>
        <w:bottom w:val="none" w:sz="0" w:space="0" w:color="auto"/>
        <w:right w:val="none" w:sz="0" w:space="0" w:color="auto"/>
      </w:divBdr>
    </w:div>
    <w:div w:id="1153834315">
      <w:bodyDiv w:val="1"/>
      <w:marLeft w:val="0"/>
      <w:marRight w:val="0"/>
      <w:marTop w:val="0"/>
      <w:marBottom w:val="0"/>
      <w:divBdr>
        <w:top w:val="none" w:sz="0" w:space="0" w:color="auto"/>
        <w:left w:val="none" w:sz="0" w:space="0" w:color="auto"/>
        <w:bottom w:val="none" w:sz="0" w:space="0" w:color="auto"/>
        <w:right w:val="none" w:sz="0" w:space="0" w:color="auto"/>
      </w:divBdr>
    </w:div>
    <w:div w:id="1294487566">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06398106">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693647946">
      <w:bodyDiv w:val="1"/>
      <w:marLeft w:val="0"/>
      <w:marRight w:val="0"/>
      <w:marTop w:val="0"/>
      <w:marBottom w:val="0"/>
      <w:divBdr>
        <w:top w:val="none" w:sz="0" w:space="0" w:color="auto"/>
        <w:left w:val="none" w:sz="0" w:space="0" w:color="auto"/>
        <w:bottom w:val="none" w:sz="0" w:space="0" w:color="auto"/>
        <w:right w:val="none" w:sz="0" w:space="0" w:color="auto"/>
      </w:divBdr>
    </w:div>
    <w:div w:id="1710911401">
      <w:bodyDiv w:val="1"/>
      <w:marLeft w:val="0"/>
      <w:marRight w:val="0"/>
      <w:marTop w:val="0"/>
      <w:marBottom w:val="0"/>
      <w:divBdr>
        <w:top w:val="none" w:sz="0" w:space="0" w:color="auto"/>
        <w:left w:val="none" w:sz="0" w:space="0" w:color="auto"/>
        <w:bottom w:val="none" w:sz="0" w:space="0" w:color="auto"/>
        <w:right w:val="none" w:sz="0" w:space="0" w:color="auto"/>
      </w:divBdr>
      <w:divsChild>
        <w:div w:id="2143687906">
          <w:marLeft w:val="0"/>
          <w:marRight w:val="0"/>
          <w:marTop w:val="0"/>
          <w:marBottom w:val="0"/>
          <w:divBdr>
            <w:top w:val="none" w:sz="0" w:space="0" w:color="auto"/>
            <w:left w:val="none" w:sz="0" w:space="0" w:color="auto"/>
            <w:bottom w:val="none" w:sz="0" w:space="0" w:color="auto"/>
            <w:right w:val="none" w:sz="0" w:space="0" w:color="auto"/>
          </w:divBdr>
          <w:divsChild>
            <w:div w:id="1188983995">
              <w:marLeft w:val="0"/>
              <w:marRight w:val="0"/>
              <w:marTop w:val="0"/>
              <w:marBottom w:val="0"/>
              <w:divBdr>
                <w:top w:val="none" w:sz="0" w:space="0" w:color="auto"/>
                <w:left w:val="none" w:sz="0" w:space="0" w:color="auto"/>
                <w:bottom w:val="none" w:sz="0" w:space="0" w:color="auto"/>
                <w:right w:val="none" w:sz="0" w:space="0" w:color="auto"/>
              </w:divBdr>
              <w:divsChild>
                <w:div w:id="1412849145">
                  <w:marLeft w:val="0"/>
                  <w:marRight w:val="0"/>
                  <w:marTop w:val="0"/>
                  <w:marBottom w:val="0"/>
                  <w:divBdr>
                    <w:top w:val="none" w:sz="0" w:space="0" w:color="auto"/>
                    <w:left w:val="none" w:sz="0" w:space="0" w:color="auto"/>
                    <w:bottom w:val="none" w:sz="0" w:space="0" w:color="auto"/>
                    <w:right w:val="none" w:sz="0" w:space="0" w:color="auto"/>
                  </w:divBdr>
                  <w:divsChild>
                    <w:div w:id="2095395115">
                      <w:marLeft w:val="0"/>
                      <w:marRight w:val="0"/>
                      <w:marTop w:val="0"/>
                      <w:marBottom w:val="0"/>
                      <w:divBdr>
                        <w:top w:val="none" w:sz="0" w:space="0" w:color="auto"/>
                        <w:left w:val="none" w:sz="0" w:space="0" w:color="auto"/>
                        <w:bottom w:val="none" w:sz="0" w:space="0" w:color="auto"/>
                        <w:right w:val="none" w:sz="0" w:space="0" w:color="auto"/>
                      </w:divBdr>
                      <w:divsChild>
                        <w:div w:id="774331485">
                          <w:marLeft w:val="0"/>
                          <w:marRight w:val="0"/>
                          <w:marTop w:val="0"/>
                          <w:marBottom w:val="0"/>
                          <w:divBdr>
                            <w:top w:val="none" w:sz="0" w:space="0" w:color="auto"/>
                            <w:left w:val="none" w:sz="0" w:space="0" w:color="auto"/>
                            <w:bottom w:val="none" w:sz="0" w:space="0" w:color="auto"/>
                            <w:right w:val="none" w:sz="0" w:space="0" w:color="auto"/>
                          </w:divBdr>
                          <w:divsChild>
                            <w:div w:id="2136749907">
                              <w:marLeft w:val="0"/>
                              <w:marRight w:val="0"/>
                              <w:marTop w:val="0"/>
                              <w:marBottom w:val="0"/>
                              <w:divBdr>
                                <w:top w:val="none" w:sz="0" w:space="0" w:color="auto"/>
                                <w:left w:val="none" w:sz="0" w:space="0" w:color="auto"/>
                                <w:bottom w:val="none" w:sz="0" w:space="0" w:color="auto"/>
                                <w:right w:val="none" w:sz="0" w:space="0" w:color="auto"/>
                              </w:divBdr>
                              <w:divsChild>
                                <w:div w:id="1025253781">
                                  <w:marLeft w:val="0"/>
                                  <w:marRight w:val="0"/>
                                  <w:marTop w:val="0"/>
                                  <w:marBottom w:val="0"/>
                                  <w:divBdr>
                                    <w:top w:val="none" w:sz="0" w:space="0" w:color="auto"/>
                                    <w:left w:val="none" w:sz="0" w:space="0" w:color="auto"/>
                                    <w:bottom w:val="none" w:sz="0" w:space="0" w:color="auto"/>
                                    <w:right w:val="none" w:sz="0" w:space="0" w:color="auto"/>
                                  </w:divBdr>
                                  <w:divsChild>
                                    <w:div w:id="1880894509">
                                      <w:marLeft w:val="0"/>
                                      <w:marRight w:val="0"/>
                                      <w:marTop w:val="0"/>
                                      <w:marBottom w:val="0"/>
                                      <w:divBdr>
                                        <w:top w:val="none" w:sz="0" w:space="0" w:color="auto"/>
                                        <w:left w:val="none" w:sz="0" w:space="0" w:color="auto"/>
                                        <w:bottom w:val="none" w:sz="0" w:space="0" w:color="auto"/>
                                        <w:right w:val="none" w:sz="0" w:space="0" w:color="auto"/>
                                      </w:divBdr>
                                      <w:divsChild>
                                        <w:div w:id="150485002">
                                          <w:marLeft w:val="0"/>
                                          <w:marRight w:val="0"/>
                                          <w:marTop w:val="0"/>
                                          <w:marBottom w:val="0"/>
                                          <w:divBdr>
                                            <w:top w:val="none" w:sz="0" w:space="0" w:color="auto"/>
                                            <w:left w:val="none" w:sz="0" w:space="0" w:color="auto"/>
                                            <w:bottom w:val="none" w:sz="0" w:space="0" w:color="auto"/>
                                            <w:right w:val="none" w:sz="0" w:space="0" w:color="auto"/>
                                          </w:divBdr>
                                          <w:divsChild>
                                            <w:div w:id="958299159">
                                              <w:marLeft w:val="0"/>
                                              <w:marRight w:val="0"/>
                                              <w:marTop w:val="0"/>
                                              <w:marBottom w:val="0"/>
                                              <w:divBdr>
                                                <w:top w:val="none" w:sz="0" w:space="0" w:color="auto"/>
                                                <w:left w:val="none" w:sz="0" w:space="0" w:color="auto"/>
                                                <w:bottom w:val="none" w:sz="0" w:space="0" w:color="auto"/>
                                                <w:right w:val="none" w:sz="0" w:space="0" w:color="auto"/>
                                              </w:divBdr>
                                              <w:divsChild>
                                                <w:div w:id="1812358416">
                                                  <w:marLeft w:val="0"/>
                                                  <w:marRight w:val="0"/>
                                                  <w:marTop w:val="0"/>
                                                  <w:marBottom w:val="0"/>
                                                  <w:divBdr>
                                                    <w:top w:val="none" w:sz="0" w:space="0" w:color="auto"/>
                                                    <w:left w:val="none" w:sz="0" w:space="0" w:color="auto"/>
                                                    <w:bottom w:val="none" w:sz="0" w:space="0" w:color="auto"/>
                                                    <w:right w:val="none" w:sz="0" w:space="0" w:color="auto"/>
                                                  </w:divBdr>
                                                  <w:divsChild>
                                                    <w:div w:id="915210942">
                                                      <w:marLeft w:val="0"/>
                                                      <w:marRight w:val="0"/>
                                                      <w:marTop w:val="0"/>
                                                      <w:marBottom w:val="0"/>
                                                      <w:divBdr>
                                                        <w:top w:val="none" w:sz="0" w:space="0" w:color="auto"/>
                                                        <w:left w:val="none" w:sz="0" w:space="0" w:color="auto"/>
                                                        <w:bottom w:val="none" w:sz="0" w:space="0" w:color="auto"/>
                                                        <w:right w:val="none" w:sz="0" w:space="0" w:color="auto"/>
                                                      </w:divBdr>
                                                      <w:divsChild>
                                                        <w:div w:id="15079034">
                                                          <w:marLeft w:val="0"/>
                                                          <w:marRight w:val="0"/>
                                                          <w:marTop w:val="0"/>
                                                          <w:marBottom w:val="0"/>
                                                          <w:divBdr>
                                                            <w:top w:val="none" w:sz="0" w:space="0" w:color="auto"/>
                                                            <w:left w:val="none" w:sz="0" w:space="0" w:color="auto"/>
                                                            <w:bottom w:val="none" w:sz="0" w:space="0" w:color="auto"/>
                                                            <w:right w:val="none" w:sz="0" w:space="0" w:color="auto"/>
                                                          </w:divBdr>
                                                          <w:divsChild>
                                                            <w:div w:id="7863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753551128">
      <w:bodyDiv w:val="1"/>
      <w:marLeft w:val="0"/>
      <w:marRight w:val="0"/>
      <w:marTop w:val="0"/>
      <w:marBottom w:val="0"/>
      <w:divBdr>
        <w:top w:val="none" w:sz="0" w:space="0" w:color="auto"/>
        <w:left w:val="none" w:sz="0" w:space="0" w:color="auto"/>
        <w:bottom w:val="none" w:sz="0" w:space="0" w:color="auto"/>
        <w:right w:val="none" w:sz="0" w:space="0" w:color="auto"/>
      </w:divBdr>
    </w:div>
    <w:div w:id="1863086112">
      <w:bodyDiv w:val="1"/>
      <w:marLeft w:val="0"/>
      <w:marRight w:val="0"/>
      <w:marTop w:val="0"/>
      <w:marBottom w:val="0"/>
      <w:divBdr>
        <w:top w:val="none" w:sz="0" w:space="0" w:color="auto"/>
        <w:left w:val="none" w:sz="0" w:space="0" w:color="auto"/>
        <w:bottom w:val="none" w:sz="0" w:space="0" w:color="auto"/>
        <w:right w:val="none" w:sz="0" w:space="0" w:color="auto"/>
      </w:divBdr>
      <w:divsChild>
        <w:div w:id="1070156849">
          <w:marLeft w:val="0"/>
          <w:marRight w:val="0"/>
          <w:marTop w:val="0"/>
          <w:marBottom w:val="0"/>
          <w:divBdr>
            <w:top w:val="none" w:sz="0" w:space="0" w:color="auto"/>
            <w:left w:val="none" w:sz="0" w:space="0" w:color="auto"/>
            <w:bottom w:val="none" w:sz="0" w:space="0" w:color="auto"/>
            <w:right w:val="none" w:sz="0" w:space="0" w:color="auto"/>
          </w:divBdr>
          <w:divsChild>
            <w:div w:id="1890531641">
              <w:marLeft w:val="0"/>
              <w:marRight w:val="0"/>
              <w:marTop w:val="0"/>
              <w:marBottom w:val="0"/>
              <w:divBdr>
                <w:top w:val="none" w:sz="0" w:space="0" w:color="auto"/>
                <w:left w:val="none" w:sz="0" w:space="0" w:color="auto"/>
                <w:bottom w:val="none" w:sz="0" w:space="0" w:color="auto"/>
                <w:right w:val="none" w:sz="0" w:space="0" w:color="auto"/>
              </w:divBdr>
              <w:divsChild>
                <w:div w:id="131022220">
                  <w:marLeft w:val="0"/>
                  <w:marRight w:val="0"/>
                  <w:marTop w:val="0"/>
                  <w:marBottom w:val="0"/>
                  <w:divBdr>
                    <w:top w:val="none" w:sz="0" w:space="0" w:color="auto"/>
                    <w:left w:val="none" w:sz="0" w:space="0" w:color="auto"/>
                    <w:bottom w:val="none" w:sz="0" w:space="0" w:color="auto"/>
                    <w:right w:val="none" w:sz="0" w:space="0" w:color="auto"/>
                  </w:divBdr>
                  <w:divsChild>
                    <w:div w:id="10480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81592">
          <w:marLeft w:val="0"/>
          <w:marRight w:val="0"/>
          <w:marTop w:val="0"/>
          <w:marBottom w:val="0"/>
          <w:divBdr>
            <w:top w:val="none" w:sz="0" w:space="0" w:color="auto"/>
            <w:left w:val="none" w:sz="0" w:space="0" w:color="auto"/>
            <w:bottom w:val="none" w:sz="0" w:space="0" w:color="auto"/>
            <w:right w:val="none" w:sz="0" w:space="0" w:color="auto"/>
          </w:divBdr>
        </w:div>
      </w:divsChild>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8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6.wmf"/><Relationship Id="rId34" Type="http://schemas.openxmlformats.org/officeDocument/2006/relationships/image" Target="media/image15.tiff"/><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header" Target="header1.xml"/><Relationship Id="rId33"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wmf"/><Relationship Id="rId24" Type="http://schemas.openxmlformats.org/officeDocument/2006/relationships/oleObject" Target="embeddings/oleObject7.bin"/><Relationship Id="rId32" Type="http://schemas.openxmlformats.org/officeDocument/2006/relationships/image" Target="media/image13.tiff"/><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image" Target="media/image9.tiff"/><Relationship Id="rId36" Type="http://schemas.openxmlformats.org/officeDocument/2006/relationships/theme" Target="theme/theme1.xml"/><Relationship Id="rId10" Type="http://schemas.openxmlformats.org/officeDocument/2006/relationships/hyperlink" Target="https://osf.io/qpfnw/" TargetMode="External"/><Relationship Id="rId19" Type="http://schemas.openxmlformats.org/officeDocument/2006/relationships/image" Target="media/image5.wmf"/><Relationship Id="rId31" Type="http://schemas.openxmlformats.org/officeDocument/2006/relationships/image" Target="media/image12.tiff"/><Relationship Id="rId44"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8.tiff"/><Relationship Id="rId30" Type="http://schemas.openxmlformats.org/officeDocument/2006/relationships/image" Target="media/image11.tif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61423-E3A6-4922-9C9F-711031F59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35</Pages>
  <Words>19601</Words>
  <Characters>111730</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131069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Hartgerink</dc:creator>
  <cp:keywords/>
  <dc:description/>
  <cp:lastModifiedBy>C.H.J. Hartgerink</cp:lastModifiedBy>
  <cp:revision>28</cp:revision>
  <cp:lastPrinted>2014-07-28T18:52:00Z</cp:lastPrinted>
  <dcterms:created xsi:type="dcterms:W3CDTF">2014-07-28T18:49:00Z</dcterms:created>
  <dcterms:modified xsi:type="dcterms:W3CDTF">2014-09-26T07:59:00Z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